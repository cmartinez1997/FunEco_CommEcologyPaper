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4" w14:textId="4009C47B" w:rsidR="00ED12FC" w:rsidRPr="0052122D" w:rsidRDefault="00BE1505" w:rsidP="0052122D">
      <w:pPr>
        <w:spacing w:line="480" w:lineRule="auto"/>
        <w:rPr>
          <w:rFonts w:ascii="Times New Roman" w:eastAsia="Arial" w:hAnsi="Times New Roman" w:cs="Times New Roman"/>
        </w:rPr>
      </w:pPr>
      <w:r w:rsidRPr="00EC6588">
        <w:rPr>
          <w:rFonts w:ascii="Times New Roman" w:eastAsia="Arial" w:hAnsi="Times New Roman" w:cs="Times New Roman"/>
          <w:b/>
          <w:bCs/>
        </w:rPr>
        <w:t>Article Title:</w:t>
      </w:r>
      <w:r w:rsidRPr="0052122D">
        <w:rPr>
          <w:rFonts w:ascii="Times New Roman" w:eastAsia="Arial" w:hAnsi="Times New Roman" w:cs="Times New Roman"/>
        </w:rPr>
        <w:t xml:space="preserve"> Understory plant community is taxonomically and functionally distinct five years after high severity fire</w:t>
      </w:r>
    </w:p>
    <w:p w14:paraId="71B33B68" w14:textId="77777777" w:rsidR="0052122D" w:rsidRDefault="0052122D" w:rsidP="0052122D">
      <w:pPr>
        <w:spacing w:line="480" w:lineRule="auto"/>
        <w:rPr>
          <w:rFonts w:ascii="Times New Roman" w:eastAsia="Arial" w:hAnsi="Times New Roman" w:cs="Times New Roman"/>
        </w:rPr>
      </w:pPr>
    </w:p>
    <w:p w14:paraId="7742C908" w14:textId="0FD9106F" w:rsidR="00BE1505" w:rsidRPr="0052122D" w:rsidRDefault="00BE1505" w:rsidP="0052122D">
      <w:pPr>
        <w:spacing w:line="480" w:lineRule="auto"/>
        <w:rPr>
          <w:rFonts w:ascii="Times New Roman" w:eastAsia="Arial" w:hAnsi="Times New Roman" w:cs="Times New Roman"/>
        </w:rPr>
      </w:pPr>
      <w:r w:rsidRPr="00EC6588">
        <w:rPr>
          <w:rFonts w:ascii="Times New Roman" w:eastAsia="Arial" w:hAnsi="Times New Roman" w:cs="Times New Roman"/>
          <w:b/>
          <w:bCs/>
        </w:rPr>
        <w:t>Author Names:</w:t>
      </w:r>
      <w:r w:rsidR="00B05330">
        <w:rPr>
          <w:rFonts w:ascii="Times New Roman" w:eastAsia="Arial" w:hAnsi="Times New Roman" w:cs="Times New Roman"/>
        </w:rPr>
        <w:t xml:space="preserve"> </w:t>
      </w:r>
      <w:r w:rsidR="00FF53F4">
        <w:rPr>
          <w:rFonts w:ascii="Times New Roman" w:eastAsia="Arial" w:hAnsi="Times New Roman" w:cs="Times New Roman"/>
        </w:rPr>
        <w:t>Ian Winick</w:t>
      </w:r>
      <w:r w:rsidR="00FF53F4">
        <w:rPr>
          <w:rFonts w:ascii="Times New Roman" w:eastAsia="Arial" w:hAnsi="Times New Roman" w:cs="Times New Roman"/>
          <w:vertAlign w:val="superscript"/>
        </w:rPr>
        <w:t>1</w:t>
      </w:r>
      <w:r w:rsidR="00FF53F4">
        <w:rPr>
          <w:rFonts w:ascii="Times New Roman" w:eastAsia="Arial" w:hAnsi="Times New Roman" w:cs="Times New Roman"/>
        </w:rPr>
        <w:t>, Madeleine Wallace</w:t>
      </w:r>
      <w:r w:rsidR="00FF53F4">
        <w:rPr>
          <w:rFonts w:ascii="Times New Roman" w:eastAsia="Arial" w:hAnsi="Times New Roman" w:cs="Times New Roman"/>
          <w:vertAlign w:val="superscript"/>
        </w:rPr>
        <w:t>1</w:t>
      </w:r>
      <w:r w:rsidR="00FF53F4">
        <w:rPr>
          <w:rFonts w:ascii="Times New Roman" w:eastAsia="Arial" w:hAnsi="Times New Roman" w:cs="Times New Roman"/>
        </w:rPr>
        <w:t xml:space="preserve">, </w:t>
      </w:r>
      <w:r w:rsidR="00200786">
        <w:rPr>
          <w:rFonts w:ascii="Times New Roman" w:eastAsia="Arial" w:hAnsi="Times New Roman" w:cs="Times New Roman"/>
        </w:rPr>
        <w:t xml:space="preserve">Fern </w:t>
      </w:r>
      <w:r w:rsidR="00200786" w:rsidRPr="00200786">
        <w:rPr>
          <w:rFonts w:ascii="Times New Roman" w:eastAsia="Arial" w:hAnsi="Times New Roman" w:cs="Times New Roman"/>
        </w:rPr>
        <w:t>Bromley</w:t>
      </w:r>
      <w:r w:rsidR="00200786" w:rsidRPr="00200786">
        <w:rPr>
          <w:rFonts w:ascii="Times New Roman" w:eastAsia="Arial" w:hAnsi="Times New Roman" w:cs="Times New Roman"/>
          <w:vertAlign w:val="superscript"/>
        </w:rPr>
        <w:t>1</w:t>
      </w:r>
      <w:r w:rsidR="00200786">
        <w:rPr>
          <w:rFonts w:ascii="Times New Roman" w:eastAsia="Arial" w:hAnsi="Times New Roman" w:cs="Times New Roman"/>
        </w:rPr>
        <w:t xml:space="preserve">, </w:t>
      </w:r>
      <w:r w:rsidR="00FF53F4" w:rsidRPr="00200786">
        <w:rPr>
          <w:rFonts w:ascii="Times New Roman" w:eastAsia="Arial" w:hAnsi="Times New Roman" w:cs="Times New Roman"/>
        </w:rPr>
        <w:t>Cec</w:t>
      </w:r>
      <w:r w:rsidR="00B158FD">
        <w:rPr>
          <w:rFonts w:ascii="Times New Roman" w:eastAsia="Arial" w:hAnsi="Times New Roman" w:cs="Times New Roman"/>
        </w:rPr>
        <w:t>i</w:t>
      </w:r>
      <w:r w:rsidR="00FF53F4" w:rsidRPr="00200786">
        <w:rPr>
          <w:rFonts w:ascii="Times New Roman" w:eastAsia="Arial" w:hAnsi="Times New Roman" w:cs="Times New Roman"/>
        </w:rPr>
        <w:t>lia</w:t>
      </w:r>
      <w:r w:rsidR="00FF53F4">
        <w:rPr>
          <w:rFonts w:ascii="Times New Roman" w:eastAsia="Arial" w:hAnsi="Times New Roman" w:cs="Times New Roman"/>
        </w:rPr>
        <w:t xml:space="preserve"> Martinez</w:t>
      </w:r>
      <w:r w:rsidR="00FF53F4">
        <w:rPr>
          <w:rFonts w:ascii="Times New Roman" w:eastAsia="Arial" w:hAnsi="Times New Roman" w:cs="Times New Roman"/>
          <w:vertAlign w:val="superscript"/>
        </w:rPr>
        <w:t>1,2</w:t>
      </w:r>
      <w:r w:rsidR="00FF53F4">
        <w:rPr>
          <w:rFonts w:ascii="Times New Roman" w:eastAsia="Arial" w:hAnsi="Times New Roman" w:cs="Times New Roman"/>
        </w:rPr>
        <w:t>, Cameron Crowder</w:t>
      </w:r>
      <w:r w:rsidR="00FF53F4">
        <w:rPr>
          <w:rFonts w:ascii="Times New Roman" w:eastAsia="Arial" w:hAnsi="Times New Roman" w:cs="Times New Roman"/>
          <w:vertAlign w:val="superscript"/>
        </w:rPr>
        <w:t>1</w:t>
      </w:r>
      <w:r w:rsidR="00FF53F4">
        <w:rPr>
          <w:rFonts w:ascii="Times New Roman" w:eastAsia="Arial" w:hAnsi="Times New Roman" w:cs="Times New Roman"/>
        </w:rPr>
        <w:t>, Doan Goolsby</w:t>
      </w:r>
      <w:r w:rsidR="00FF53F4">
        <w:rPr>
          <w:rFonts w:ascii="Times New Roman" w:eastAsia="Arial" w:hAnsi="Times New Roman" w:cs="Times New Roman"/>
          <w:vertAlign w:val="superscript"/>
        </w:rPr>
        <w:t>1</w:t>
      </w:r>
      <w:r w:rsidR="00FF53F4">
        <w:rPr>
          <w:rFonts w:ascii="Times New Roman" w:eastAsia="Arial" w:hAnsi="Times New Roman" w:cs="Times New Roman"/>
        </w:rPr>
        <w:t>, Rachel Mitchell</w:t>
      </w:r>
      <w:r w:rsidR="00FF53F4" w:rsidRPr="00FF53F4">
        <w:rPr>
          <w:rFonts w:ascii="Times New Roman" w:eastAsia="Arial" w:hAnsi="Times New Roman" w:cs="Times New Roman"/>
          <w:vertAlign w:val="superscript"/>
        </w:rPr>
        <w:t>1</w:t>
      </w:r>
    </w:p>
    <w:p w14:paraId="29AFCB94" w14:textId="68A8FA4F" w:rsidR="00BE1505" w:rsidRPr="00FF53F4" w:rsidRDefault="00BE1505" w:rsidP="0052122D">
      <w:pPr>
        <w:spacing w:line="480" w:lineRule="auto"/>
        <w:rPr>
          <w:rFonts w:ascii="Times New Roman" w:eastAsia="Arial" w:hAnsi="Times New Roman" w:cs="Times New Roman"/>
        </w:rPr>
      </w:pPr>
      <w:r w:rsidRPr="00EC6588">
        <w:rPr>
          <w:rFonts w:ascii="Times New Roman" w:eastAsia="Arial" w:hAnsi="Times New Roman" w:cs="Times New Roman"/>
          <w:b/>
          <w:bCs/>
        </w:rPr>
        <w:t>Affiliations:</w:t>
      </w:r>
      <w:r w:rsidR="00CD4D39">
        <w:rPr>
          <w:rFonts w:ascii="Times New Roman" w:eastAsia="Arial" w:hAnsi="Times New Roman" w:cs="Times New Roman"/>
        </w:rPr>
        <w:t xml:space="preserve"> </w:t>
      </w:r>
      <w:r w:rsidR="00CD4D39" w:rsidRPr="00CD4D39">
        <w:rPr>
          <w:rFonts w:ascii="Times New Roman" w:eastAsia="Arial" w:hAnsi="Times New Roman" w:cs="Times New Roman"/>
          <w:vertAlign w:val="superscript"/>
        </w:rPr>
        <w:t>1</w:t>
      </w:r>
      <w:r w:rsidR="00CD4D39">
        <w:rPr>
          <w:rFonts w:ascii="Times New Roman" w:eastAsia="Arial" w:hAnsi="Times New Roman" w:cs="Times New Roman"/>
        </w:rPr>
        <w:t xml:space="preserve"> School of Natural Resources and the Environment, University of Arizona, Tucson, AZ, 857</w:t>
      </w:r>
      <w:r w:rsidR="0096041D">
        <w:rPr>
          <w:rFonts w:ascii="Times New Roman" w:eastAsia="Arial" w:hAnsi="Times New Roman" w:cs="Times New Roman"/>
        </w:rPr>
        <w:t>21</w:t>
      </w:r>
      <w:r w:rsidR="00FF53F4">
        <w:rPr>
          <w:rFonts w:ascii="Times New Roman" w:eastAsia="Arial" w:hAnsi="Times New Roman" w:cs="Times New Roman"/>
        </w:rPr>
        <w:t xml:space="preserve">, </w:t>
      </w:r>
      <w:r w:rsidR="00FF53F4" w:rsidRPr="00FF53F4">
        <w:rPr>
          <w:rFonts w:ascii="Times New Roman" w:eastAsia="Arial" w:hAnsi="Times New Roman" w:cs="Times New Roman"/>
          <w:vertAlign w:val="superscript"/>
        </w:rPr>
        <w:t>2</w:t>
      </w:r>
      <w:r w:rsidR="00FF53F4">
        <w:rPr>
          <w:rFonts w:ascii="Times New Roman" w:eastAsia="Arial" w:hAnsi="Times New Roman" w:cs="Times New Roman"/>
        </w:rPr>
        <w:t xml:space="preserve"> Laboratory of Tree</w:t>
      </w:r>
      <w:r w:rsidR="00B158FD">
        <w:rPr>
          <w:rFonts w:ascii="Times New Roman" w:eastAsia="Arial" w:hAnsi="Times New Roman" w:cs="Times New Roman"/>
        </w:rPr>
        <w:t>-</w:t>
      </w:r>
      <w:r w:rsidR="00FF53F4">
        <w:rPr>
          <w:rFonts w:ascii="Times New Roman" w:eastAsia="Arial" w:hAnsi="Times New Roman" w:cs="Times New Roman"/>
        </w:rPr>
        <w:t>Ring Research, University of Arizona, Tucson, AZ, 857</w:t>
      </w:r>
      <w:r w:rsidR="0096041D">
        <w:rPr>
          <w:rFonts w:ascii="Times New Roman" w:eastAsia="Arial" w:hAnsi="Times New Roman" w:cs="Times New Roman"/>
        </w:rPr>
        <w:t>21</w:t>
      </w:r>
    </w:p>
    <w:p w14:paraId="7457C52C" w14:textId="4384BB29" w:rsidR="00BE1505" w:rsidRPr="0052122D" w:rsidRDefault="00BE1505" w:rsidP="0052122D">
      <w:pPr>
        <w:spacing w:line="480" w:lineRule="auto"/>
        <w:rPr>
          <w:rFonts w:ascii="Times New Roman" w:eastAsia="Arial" w:hAnsi="Times New Roman" w:cs="Times New Roman"/>
        </w:rPr>
      </w:pPr>
      <w:r w:rsidRPr="00EC6588">
        <w:rPr>
          <w:rFonts w:ascii="Times New Roman" w:eastAsia="Arial" w:hAnsi="Times New Roman" w:cs="Times New Roman"/>
          <w:b/>
          <w:bCs/>
        </w:rPr>
        <w:t>Corresponding Author</w:t>
      </w:r>
      <w:r w:rsidRPr="0052122D">
        <w:rPr>
          <w:rFonts w:ascii="Times New Roman" w:eastAsia="Arial" w:hAnsi="Times New Roman" w:cs="Times New Roman"/>
        </w:rPr>
        <w:t>:</w:t>
      </w:r>
      <w:r w:rsidR="00372ECA">
        <w:rPr>
          <w:rFonts w:ascii="Times New Roman" w:eastAsia="Arial" w:hAnsi="Times New Roman" w:cs="Times New Roman"/>
        </w:rPr>
        <w:t xml:space="preserve"> Ian? Rachel?</w:t>
      </w:r>
    </w:p>
    <w:p w14:paraId="7CD311B2" w14:textId="77777777" w:rsidR="0052122D" w:rsidRDefault="0052122D" w:rsidP="0052122D">
      <w:pPr>
        <w:spacing w:line="480" w:lineRule="auto"/>
        <w:rPr>
          <w:rFonts w:ascii="Times New Roman" w:eastAsia="Arial" w:hAnsi="Times New Roman" w:cs="Times New Roman"/>
        </w:rPr>
      </w:pPr>
    </w:p>
    <w:p w14:paraId="13B0E47E" w14:textId="15BBD317" w:rsidR="00465B9B" w:rsidRDefault="00DB000D" w:rsidP="0052122D">
      <w:pPr>
        <w:spacing w:line="480" w:lineRule="auto"/>
        <w:rPr>
          <w:rFonts w:ascii="Times New Roman" w:eastAsia="Arial" w:hAnsi="Times New Roman" w:cs="Times New Roman"/>
        </w:rPr>
      </w:pPr>
      <w:r w:rsidRPr="00EC6588">
        <w:rPr>
          <w:rFonts w:ascii="Times New Roman" w:eastAsia="Arial" w:hAnsi="Times New Roman" w:cs="Times New Roman"/>
          <w:b/>
          <w:bCs/>
        </w:rPr>
        <w:t xml:space="preserve">Abstract </w:t>
      </w:r>
      <w:r w:rsidRPr="00B32B88">
        <w:rPr>
          <w:rFonts w:ascii="Times New Roman" w:eastAsia="Arial" w:hAnsi="Times New Roman" w:cs="Times New Roman"/>
        </w:rPr>
        <w:t>(250 Word Max)</w:t>
      </w:r>
      <w:r w:rsidR="00BE1505" w:rsidRPr="00B32B88">
        <w:rPr>
          <w:rFonts w:ascii="Times New Roman" w:eastAsia="Arial" w:hAnsi="Times New Roman" w:cs="Times New Roman"/>
        </w:rPr>
        <w:t>:</w:t>
      </w:r>
      <w:r w:rsidR="00527A64" w:rsidRPr="00B32B88">
        <w:rPr>
          <w:rFonts w:ascii="Times New Roman" w:eastAsia="Arial" w:hAnsi="Times New Roman" w:cs="Times New Roman"/>
        </w:rPr>
        <w:t xml:space="preserve"> </w:t>
      </w:r>
      <w:r w:rsidR="00A762DA">
        <w:rPr>
          <w:rFonts w:ascii="Times New Roman" w:eastAsia="Arial" w:hAnsi="Times New Roman" w:cs="Times New Roman"/>
        </w:rPr>
        <w:t>Wildfires across the western United States are becoming more</w:t>
      </w:r>
      <w:r w:rsidR="008222FF">
        <w:rPr>
          <w:rFonts w:ascii="Times New Roman" w:eastAsia="Arial" w:hAnsi="Times New Roman" w:cs="Times New Roman"/>
        </w:rPr>
        <w:t xml:space="preserve"> </w:t>
      </w:r>
      <w:r w:rsidR="00A762DA">
        <w:rPr>
          <w:rFonts w:ascii="Times New Roman" w:eastAsia="Arial" w:hAnsi="Times New Roman" w:cs="Times New Roman"/>
        </w:rPr>
        <w:t>severe</w:t>
      </w:r>
      <w:r w:rsidR="00CB1AA9">
        <w:rPr>
          <w:rFonts w:ascii="Times New Roman" w:eastAsia="Arial" w:hAnsi="Times New Roman" w:cs="Times New Roman"/>
        </w:rPr>
        <w:t>, creating the potential for alternative ecosystem successional trajectories</w:t>
      </w:r>
      <w:r w:rsidR="00E170F6">
        <w:rPr>
          <w:rFonts w:ascii="Times New Roman" w:eastAsia="Arial" w:hAnsi="Times New Roman" w:cs="Times New Roman"/>
        </w:rPr>
        <w:t xml:space="preserve"> in the absence of management intervention</w:t>
      </w:r>
      <w:r w:rsidR="00CB1AA9">
        <w:rPr>
          <w:rFonts w:ascii="Times New Roman" w:eastAsia="Arial" w:hAnsi="Times New Roman" w:cs="Times New Roman"/>
        </w:rPr>
        <w:t xml:space="preserve">, many of which have already been realized. We characterized </w:t>
      </w:r>
      <w:r w:rsidR="00D32637">
        <w:rPr>
          <w:rFonts w:ascii="Times New Roman" w:eastAsia="Arial" w:hAnsi="Times New Roman" w:cs="Times New Roman"/>
        </w:rPr>
        <w:t xml:space="preserve">understory </w:t>
      </w:r>
      <w:r w:rsidR="00CB1AA9">
        <w:rPr>
          <w:rFonts w:ascii="Times New Roman" w:eastAsia="Arial" w:hAnsi="Times New Roman" w:cs="Times New Roman"/>
        </w:rPr>
        <w:t>plant communit</w:t>
      </w:r>
      <w:r w:rsidR="00AE5A0D">
        <w:rPr>
          <w:rFonts w:ascii="Times New Roman" w:eastAsia="Arial" w:hAnsi="Times New Roman" w:cs="Times New Roman"/>
        </w:rPr>
        <w:t xml:space="preserve">ies </w:t>
      </w:r>
      <w:r w:rsidR="00CB1AA9">
        <w:rPr>
          <w:rFonts w:ascii="Times New Roman" w:eastAsia="Arial" w:hAnsi="Times New Roman" w:cs="Times New Roman"/>
        </w:rPr>
        <w:t>across a</w:t>
      </w:r>
      <w:r w:rsidR="004F3355">
        <w:rPr>
          <w:rFonts w:ascii="Times New Roman" w:eastAsia="Arial" w:hAnsi="Times New Roman" w:cs="Times New Roman"/>
        </w:rPr>
        <w:t xml:space="preserve"> </w:t>
      </w:r>
      <w:r w:rsidR="00CB1AA9">
        <w:rPr>
          <w:rFonts w:ascii="Times New Roman" w:eastAsia="Arial" w:hAnsi="Times New Roman" w:cs="Times New Roman"/>
        </w:rPr>
        <w:t>burn severity gradient in a dry ponderosa pine forest outside of Flagstaff, Arizona</w:t>
      </w:r>
      <w:r w:rsidR="00D32637">
        <w:rPr>
          <w:rFonts w:ascii="Times New Roman" w:eastAsia="Arial" w:hAnsi="Times New Roman" w:cs="Times New Roman"/>
        </w:rPr>
        <w:t xml:space="preserve">, and </w:t>
      </w:r>
      <w:r w:rsidR="00A60CE9">
        <w:rPr>
          <w:rFonts w:ascii="Times New Roman" w:eastAsia="Arial" w:hAnsi="Times New Roman" w:cs="Times New Roman"/>
        </w:rPr>
        <w:t>evaluated</w:t>
      </w:r>
      <w:r w:rsidR="00D32637">
        <w:rPr>
          <w:rFonts w:ascii="Times New Roman" w:eastAsia="Arial" w:hAnsi="Times New Roman" w:cs="Times New Roman"/>
        </w:rPr>
        <w:t xml:space="preserve"> </w:t>
      </w:r>
      <w:r w:rsidR="00AE5A0D">
        <w:rPr>
          <w:rFonts w:ascii="Times New Roman" w:eastAsia="Arial" w:hAnsi="Times New Roman" w:cs="Times New Roman"/>
        </w:rPr>
        <w:t xml:space="preserve">differences in </w:t>
      </w:r>
      <w:r w:rsidR="00C14C90">
        <w:rPr>
          <w:rFonts w:ascii="Times New Roman" w:eastAsia="Arial" w:hAnsi="Times New Roman" w:cs="Times New Roman"/>
        </w:rPr>
        <w:t>taxonomic composition and the functional traits associated with vegetation types</w:t>
      </w:r>
      <w:r w:rsidR="00CB1AA9">
        <w:rPr>
          <w:rFonts w:ascii="Times New Roman" w:eastAsia="Arial" w:hAnsi="Times New Roman" w:cs="Times New Roman"/>
        </w:rPr>
        <w:t>.</w:t>
      </w:r>
      <w:r w:rsidR="004F3355">
        <w:rPr>
          <w:rFonts w:ascii="Times New Roman" w:eastAsia="Arial" w:hAnsi="Times New Roman" w:cs="Times New Roman"/>
        </w:rPr>
        <w:t xml:space="preserve"> </w:t>
      </w:r>
      <w:commentRangeStart w:id="0"/>
      <w:commentRangeStart w:id="1"/>
      <w:commentRangeStart w:id="2"/>
      <w:r w:rsidR="004F3355">
        <w:rPr>
          <w:rFonts w:ascii="Times New Roman" w:eastAsia="Arial" w:hAnsi="Times New Roman" w:cs="Times New Roman"/>
        </w:rPr>
        <w:t xml:space="preserve">While understory communities were similar pre-fire, </w:t>
      </w:r>
      <w:commentRangeEnd w:id="0"/>
      <w:r w:rsidR="00D00488">
        <w:rPr>
          <w:rStyle w:val="CommentReference"/>
        </w:rPr>
        <w:commentReference w:id="0"/>
      </w:r>
      <w:commentRangeEnd w:id="1"/>
      <w:r w:rsidR="00FA178C">
        <w:rPr>
          <w:rStyle w:val="CommentReference"/>
        </w:rPr>
        <w:commentReference w:id="1"/>
      </w:r>
      <w:commentRangeEnd w:id="2"/>
      <w:r w:rsidR="00FA178C">
        <w:rPr>
          <w:rStyle w:val="CommentReference"/>
        </w:rPr>
        <w:commentReference w:id="2"/>
      </w:r>
      <w:r w:rsidR="004F3355">
        <w:rPr>
          <w:rFonts w:ascii="Times New Roman" w:eastAsia="Arial" w:hAnsi="Times New Roman" w:cs="Times New Roman"/>
        </w:rPr>
        <w:t xml:space="preserve">unburned, low-severity, and high-severity understory communities were </w:t>
      </w:r>
      <w:r w:rsidR="00904E06">
        <w:rPr>
          <w:rFonts w:ascii="Times New Roman" w:eastAsia="Arial" w:hAnsi="Times New Roman" w:cs="Times New Roman"/>
        </w:rPr>
        <w:t xml:space="preserve">significantly </w:t>
      </w:r>
      <w:r w:rsidR="004F3355">
        <w:rPr>
          <w:rFonts w:ascii="Times New Roman" w:eastAsia="Arial" w:hAnsi="Times New Roman" w:cs="Times New Roman"/>
        </w:rPr>
        <w:t>distinc</w:t>
      </w:r>
      <w:r w:rsidR="009F0F6F">
        <w:rPr>
          <w:rFonts w:ascii="Times New Roman" w:eastAsia="Arial" w:hAnsi="Times New Roman" w:cs="Times New Roman"/>
        </w:rPr>
        <w:t xml:space="preserve">t </w:t>
      </w:r>
      <w:r w:rsidR="007B00DA">
        <w:rPr>
          <w:rFonts w:ascii="Times New Roman" w:eastAsia="Arial" w:hAnsi="Times New Roman" w:cs="Times New Roman"/>
        </w:rPr>
        <w:t xml:space="preserve">from each other </w:t>
      </w:r>
      <w:r w:rsidR="004F3355">
        <w:rPr>
          <w:rFonts w:ascii="Times New Roman" w:eastAsia="Arial" w:hAnsi="Times New Roman" w:cs="Times New Roman"/>
        </w:rPr>
        <w:t>five years post-fire.</w:t>
      </w:r>
      <w:r w:rsidR="00465B9B">
        <w:rPr>
          <w:rFonts w:ascii="Times New Roman" w:eastAsia="Arial" w:hAnsi="Times New Roman" w:cs="Times New Roman"/>
        </w:rPr>
        <w:t xml:space="preserve"> With increasing burn severity, understories bec</w:t>
      </w:r>
      <w:r w:rsidR="00E367F3">
        <w:rPr>
          <w:rFonts w:ascii="Times New Roman" w:eastAsia="Arial" w:hAnsi="Times New Roman" w:cs="Times New Roman"/>
        </w:rPr>
        <w:t>a</w:t>
      </w:r>
      <w:r w:rsidR="00465B9B">
        <w:rPr>
          <w:rFonts w:ascii="Times New Roman" w:eastAsia="Arial" w:hAnsi="Times New Roman" w:cs="Times New Roman"/>
        </w:rPr>
        <w:t xml:space="preserve">me decreasingly graminoid dominated and increasingly occupied by forbs and woody plants. </w:t>
      </w:r>
      <w:r w:rsidR="00E367F3">
        <w:rPr>
          <w:rFonts w:ascii="Times New Roman" w:eastAsia="Arial" w:hAnsi="Times New Roman" w:cs="Times New Roman"/>
        </w:rPr>
        <w:t xml:space="preserve">Along this gradient, </w:t>
      </w:r>
      <w:r w:rsidR="007B3EE8">
        <w:rPr>
          <w:rFonts w:ascii="Times New Roman" w:eastAsia="Arial" w:hAnsi="Times New Roman" w:cs="Times New Roman"/>
        </w:rPr>
        <w:t>non-native</w:t>
      </w:r>
      <w:r w:rsidR="00E367F3">
        <w:rPr>
          <w:rFonts w:ascii="Times New Roman" w:eastAsia="Arial" w:hAnsi="Times New Roman" w:cs="Times New Roman"/>
        </w:rPr>
        <w:t xml:space="preserve"> plant increased dramatically</w:t>
      </w:r>
      <w:r w:rsidR="000C1F98">
        <w:rPr>
          <w:rFonts w:ascii="Times New Roman" w:eastAsia="Arial" w:hAnsi="Times New Roman" w:cs="Times New Roman"/>
        </w:rPr>
        <w:t xml:space="preserve">, from &lt; 1% relative cover in the unburned plots to </w:t>
      </w:r>
      <w:r w:rsidR="00182083">
        <w:rPr>
          <w:rFonts w:ascii="Times New Roman" w:eastAsia="Arial" w:hAnsi="Times New Roman" w:cs="Times New Roman"/>
        </w:rPr>
        <w:t>nearly 40</w:t>
      </w:r>
      <w:r w:rsidR="000C1F98">
        <w:rPr>
          <w:rFonts w:ascii="Times New Roman" w:eastAsia="Arial" w:hAnsi="Times New Roman" w:cs="Times New Roman"/>
        </w:rPr>
        <w:t>% in the high-severity plots</w:t>
      </w:r>
      <w:r w:rsidR="00E367F3">
        <w:rPr>
          <w:rFonts w:ascii="Times New Roman" w:eastAsia="Arial" w:hAnsi="Times New Roman" w:cs="Times New Roman"/>
        </w:rPr>
        <w:t>.</w:t>
      </w:r>
      <w:r w:rsidR="00A405A2">
        <w:rPr>
          <w:rFonts w:ascii="Times New Roman" w:eastAsia="Arial" w:hAnsi="Times New Roman" w:cs="Times New Roman"/>
        </w:rPr>
        <w:t xml:space="preserve"> </w:t>
      </w:r>
      <w:r w:rsidR="00465B9B">
        <w:rPr>
          <w:rFonts w:ascii="Times New Roman" w:eastAsia="Arial" w:hAnsi="Times New Roman" w:cs="Times New Roman"/>
        </w:rPr>
        <w:t>P</w:t>
      </w:r>
      <w:r w:rsidR="00A70CE8">
        <w:rPr>
          <w:rFonts w:ascii="Times New Roman" w:eastAsia="Arial" w:hAnsi="Times New Roman" w:cs="Times New Roman"/>
        </w:rPr>
        <w:t>lant species with resprouting ability, an important trait in fire-adapted systems, were more abundant in unburned and low-severity than in the high-</w:t>
      </w:r>
      <w:r w:rsidR="00A70CE8">
        <w:rPr>
          <w:rFonts w:ascii="Times New Roman" w:eastAsia="Arial" w:hAnsi="Times New Roman" w:cs="Times New Roman"/>
        </w:rPr>
        <w:lastRenderedPageBreak/>
        <w:t xml:space="preserve">severity plots, indicating that </w:t>
      </w:r>
      <w:r w:rsidR="00CB45A9">
        <w:rPr>
          <w:rFonts w:ascii="Times New Roman" w:eastAsia="Arial" w:hAnsi="Times New Roman" w:cs="Times New Roman"/>
        </w:rPr>
        <w:t>emerging</w:t>
      </w:r>
      <w:r w:rsidR="00A70CE8">
        <w:rPr>
          <w:rFonts w:ascii="Times New Roman" w:eastAsia="Arial" w:hAnsi="Times New Roman" w:cs="Times New Roman"/>
        </w:rPr>
        <w:t xml:space="preserve"> fire regimes can damage native resprouters and overwhelm their regeneration capacity. High-severity communities also had the highest specific leaf area (SLA), revealing that understories in these areas</w:t>
      </w:r>
      <w:r w:rsidR="002D682F">
        <w:rPr>
          <w:rFonts w:ascii="Times New Roman" w:eastAsia="Arial" w:hAnsi="Times New Roman" w:cs="Times New Roman"/>
        </w:rPr>
        <w:t xml:space="preserve">, where fire </w:t>
      </w:r>
      <w:r w:rsidR="00465B9B">
        <w:rPr>
          <w:rFonts w:ascii="Times New Roman" w:eastAsia="Arial" w:hAnsi="Times New Roman" w:cs="Times New Roman"/>
        </w:rPr>
        <w:t>killed</w:t>
      </w:r>
      <w:r w:rsidR="002D682F">
        <w:rPr>
          <w:rFonts w:ascii="Times New Roman" w:eastAsia="Arial" w:hAnsi="Times New Roman" w:cs="Times New Roman"/>
        </w:rPr>
        <w:t xml:space="preserve"> most of the canopy, </w:t>
      </w:r>
      <w:r w:rsidR="00A70CE8">
        <w:rPr>
          <w:rFonts w:ascii="Times New Roman" w:eastAsia="Arial" w:hAnsi="Times New Roman" w:cs="Times New Roman"/>
        </w:rPr>
        <w:t>were colonized and subsequently dominated by fast-growing plants</w:t>
      </w:r>
      <w:r w:rsidR="002D682F">
        <w:rPr>
          <w:rFonts w:ascii="Times New Roman" w:eastAsia="Arial" w:hAnsi="Times New Roman" w:cs="Times New Roman"/>
        </w:rPr>
        <w:t>.</w:t>
      </w:r>
      <w:r w:rsidR="00465B9B">
        <w:rPr>
          <w:rFonts w:ascii="Times New Roman" w:eastAsia="Arial" w:hAnsi="Times New Roman" w:cs="Times New Roman"/>
        </w:rPr>
        <w:t xml:space="preserve"> </w:t>
      </w:r>
      <w:r w:rsidR="00E170F6">
        <w:rPr>
          <w:rFonts w:ascii="Times New Roman" w:eastAsia="Arial" w:hAnsi="Times New Roman" w:cs="Times New Roman"/>
        </w:rPr>
        <w:t xml:space="preserve">Altogether, </w:t>
      </w:r>
      <w:r w:rsidR="009F7340">
        <w:rPr>
          <w:rFonts w:ascii="Times New Roman" w:eastAsia="Arial" w:hAnsi="Times New Roman" w:cs="Times New Roman"/>
        </w:rPr>
        <w:t xml:space="preserve">the persistence of </w:t>
      </w:r>
      <w:r w:rsidR="00CB45A9">
        <w:rPr>
          <w:rFonts w:ascii="Times New Roman" w:eastAsia="Arial" w:hAnsi="Times New Roman" w:cs="Times New Roman"/>
        </w:rPr>
        <w:t xml:space="preserve">novel understory communities </w:t>
      </w:r>
      <w:r w:rsidR="0056274D">
        <w:rPr>
          <w:rFonts w:ascii="Times New Roman" w:eastAsia="Arial" w:hAnsi="Times New Roman" w:cs="Times New Roman"/>
        </w:rPr>
        <w:t xml:space="preserve">that differ from their references under native disturbance regimes </w:t>
      </w:r>
      <w:r w:rsidR="004E4295">
        <w:rPr>
          <w:rFonts w:ascii="Times New Roman" w:eastAsia="Arial" w:hAnsi="Times New Roman" w:cs="Times New Roman"/>
        </w:rPr>
        <w:t xml:space="preserve">highlights the need for </w:t>
      </w:r>
      <w:r w:rsidR="003E34F8">
        <w:rPr>
          <w:rFonts w:ascii="Times New Roman" w:eastAsia="Arial" w:hAnsi="Times New Roman" w:cs="Times New Roman"/>
        </w:rPr>
        <w:t>fire prevention</w:t>
      </w:r>
      <w:r w:rsidR="00FB7BCC">
        <w:rPr>
          <w:rFonts w:ascii="Times New Roman" w:eastAsia="Arial" w:hAnsi="Times New Roman" w:cs="Times New Roman"/>
        </w:rPr>
        <w:t xml:space="preserve"> through forest management</w:t>
      </w:r>
      <w:r w:rsidR="003E34F8">
        <w:rPr>
          <w:rFonts w:ascii="Times New Roman" w:eastAsia="Arial" w:hAnsi="Times New Roman" w:cs="Times New Roman"/>
        </w:rPr>
        <w:t xml:space="preserve">, as well as </w:t>
      </w:r>
      <w:r w:rsidR="004E4295">
        <w:rPr>
          <w:rFonts w:ascii="Times New Roman" w:eastAsia="Arial" w:hAnsi="Times New Roman" w:cs="Times New Roman"/>
        </w:rPr>
        <w:t xml:space="preserve">prompt </w:t>
      </w:r>
      <w:r w:rsidR="003E34F8">
        <w:rPr>
          <w:rFonts w:ascii="Times New Roman" w:eastAsia="Arial" w:hAnsi="Times New Roman" w:cs="Times New Roman"/>
        </w:rPr>
        <w:t xml:space="preserve">restoration </w:t>
      </w:r>
      <w:r w:rsidR="004E4295">
        <w:rPr>
          <w:rFonts w:ascii="Times New Roman" w:eastAsia="Arial" w:hAnsi="Times New Roman" w:cs="Times New Roman"/>
        </w:rPr>
        <w:t>after severe wildfires.</w:t>
      </w:r>
    </w:p>
    <w:p w14:paraId="44A6DB71" w14:textId="77777777" w:rsidR="003A14C3" w:rsidRDefault="003A14C3" w:rsidP="0052122D">
      <w:pPr>
        <w:spacing w:line="480" w:lineRule="auto"/>
        <w:rPr>
          <w:rFonts w:ascii="Times New Roman" w:eastAsia="Arial" w:hAnsi="Times New Roman" w:cs="Times New Roman"/>
        </w:rPr>
      </w:pPr>
    </w:p>
    <w:p w14:paraId="5B70E781" w14:textId="2CD60803" w:rsidR="000B5E04" w:rsidRPr="003A14C3" w:rsidRDefault="00DB000D" w:rsidP="00A76814">
      <w:pPr>
        <w:spacing w:line="480" w:lineRule="auto"/>
        <w:rPr>
          <w:rFonts w:ascii="Times New Roman" w:eastAsia="Arial" w:hAnsi="Times New Roman" w:cs="Times New Roman"/>
        </w:rPr>
      </w:pPr>
      <w:r w:rsidRPr="00B32B88">
        <w:rPr>
          <w:rFonts w:ascii="Times New Roman" w:eastAsia="Arial" w:hAnsi="Times New Roman" w:cs="Times New Roman"/>
          <w:b/>
          <w:bCs/>
        </w:rPr>
        <w:t>Keywords</w:t>
      </w:r>
      <w:r w:rsidRPr="0052122D">
        <w:rPr>
          <w:rFonts w:ascii="Times New Roman" w:eastAsia="Arial" w:hAnsi="Times New Roman" w:cs="Times New Roman"/>
        </w:rPr>
        <w:t xml:space="preserve"> (1-7 words)</w:t>
      </w:r>
      <w:r w:rsidR="00BE1505" w:rsidRPr="0052122D">
        <w:rPr>
          <w:rFonts w:ascii="Times New Roman" w:eastAsia="Arial" w:hAnsi="Times New Roman" w:cs="Times New Roman"/>
        </w:rPr>
        <w:t>:</w:t>
      </w:r>
      <w:r w:rsidR="00FF3564">
        <w:rPr>
          <w:rFonts w:ascii="Times New Roman" w:eastAsia="Arial" w:hAnsi="Times New Roman" w:cs="Times New Roman"/>
        </w:rPr>
        <w:t xml:space="preserve"> ponderosa pine</w:t>
      </w:r>
      <w:r w:rsidR="005324A6">
        <w:rPr>
          <w:rFonts w:ascii="Times New Roman" w:eastAsia="Arial" w:hAnsi="Times New Roman" w:cs="Times New Roman"/>
        </w:rPr>
        <w:t xml:space="preserve">, fire, </w:t>
      </w:r>
      <w:r w:rsidR="00FF3564">
        <w:rPr>
          <w:rFonts w:ascii="Times New Roman" w:eastAsia="Arial" w:hAnsi="Times New Roman" w:cs="Times New Roman"/>
        </w:rPr>
        <w:t xml:space="preserve">Arizona, </w:t>
      </w:r>
      <w:r w:rsidR="00527A64">
        <w:rPr>
          <w:rFonts w:ascii="Times New Roman" w:eastAsia="Arial" w:hAnsi="Times New Roman" w:cs="Times New Roman"/>
        </w:rPr>
        <w:t>dryland</w:t>
      </w:r>
      <w:r w:rsidR="008D5A31">
        <w:rPr>
          <w:rFonts w:ascii="Times New Roman" w:eastAsia="Arial" w:hAnsi="Times New Roman" w:cs="Times New Roman"/>
        </w:rPr>
        <w:t>s</w:t>
      </w:r>
      <w:r w:rsidR="005324A6">
        <w:rPr>
          <w:rFonts w:ascii="Times New Roman" w:eastAsia="Arial" w:hAnsi="Times New Roman" w:cs="Times New Roman"/>
        </w:rPr>
        <w:t>, forest management</w:t>
      </w:r>
      <w:r w:rsidR="0052122D" w:rsidRPr="0052122D">
        <w:rPr>
          <w:rFonts w:ascii="Times New Roman" w:eastAsia="Arial" w:hAnsi="Times New Roman" w:cs="Times New Roman"/>
        </w:rPr>
        <w:br w:type="page"/>
      </w:r>
    </w:p>
    <w:p w14:paraId="00000016" w14:textId="537C1CFD" w:rsidR="00ED12FC" w:rsidRPr="005C200A" w:rsidRDefault="005C200A" w:rsidP="005C200A">
      <w:pPr>
        <w:spacing w:line="480" w:lineRule="auto"/>
        <w:rPr>
          <w:rFonts w:ascii="Times New Roman" w:eastAsia="Arial" w:hAnsi="Times New Roman" w:cs="Times New Roman"/>
        </w:rPr>
      </w:pPr>
      <w:r w:rsidRPr="005C200A">
        <w:rPr>
          <w:rFonts w:ascii="Times New Roman" w:eastAsia="Arial" w:hAnsi="Times New Roman" w:cs="Times New Roman"/>
          <w:b/>
        </w:rPr>
        <w:lastRenderedPageBreak/>
        <w:t>1.</w:t>
      </w:r>
      <w:r>
        <w:rPr>
          <w:rFonts w:ascii="Times New Roman" w:eastAsia="Arial" w:hAnsi="Times New Roman" w:cs="Times New Roman"/>
          <w:b/>
        </w:rPr>
        <w:t xml:space="preserve"> </w:t>
      </w:r>
      <w:r w:rsidRPr="005C200A">
        <w:rPr>
          <w:rFonts w:ascii="Times New Roman" w:eastAsia="Arial" w:hAnsi="Times New Roman" w:cs="Times New Roman"/>
          <w:b/>
        </w:rPr>
        <w:t>I</w:t>
      </w:r>
      <w:r>
        <w:rPr>
          <w:rFonts w:ascii="Times New Roman" w:eastAsia="Arial" w:hAnsi="Times New Roman" w:cs="Times New Roman"/>
          <w:b/>
        </w:rPr>
        <w:t>NTRODUCTION</w:t>
      </w:r>
    </w:p>
    <w:p w14:paraId="72582FD2" w14:textId="04C0CAF0" w:rsidR="00A76814" w:rsidRDefault="00B158FD" w:rsidP="00A76814">
      <w:pPr>
        <w:spacing w:after="0" w:line="480" w:lineRule="auto"/>
        <w:ind w:firstLine="720"/>
        <w:rPr>
          <w:rFonts w:ascii="Times New Roman" w:eastAsia="Arial" w:hAnsi="Times New Roman" w:cs="Times New Roman"/>
        </w:rPr>
      </w:pPr>
      <w:bookmarkStart w:id="3" w:name="OLE_LINK3"/>
      <w:bookmarkStart w:id="4" w:name="OLE_LINK1"/>
      <w:bookmarkStart w:id="5" w:name="OLE_LINK2"/>
      <w:r>
        <w:rPr>
          <w:rFonts w:ascii="Times New Roman" w:eastAsia="Arial" w:hAnsi="Times New Roman" w:cs="Times New Roman"/>
        </w:rPr>
        <w:t>Forest stand dynamics across western North America have been reshaped by m</w:t>
      </w:r>
      <w:r w:rsidR="00456119">
        <w:rPr>
          <w:rFonts w:ascii="Times New Roman" w:eastAsia="Arial" w:hAnsi="Times New Roman" w:cs="Times New Roman"/>
        </w:rPr>
        <w:t>any</w:t>
      </w:r>
      <w:r w:rsidR="00456119" w:rsidRPr="0052122D">
        <w:rPr>
          <w:rFonts w:ascii="Times New Roman" w:eastAsia="Arial" w:hAnsi="Times New Roman" w:cs="Times New Roman"/>
        </w:rPr>
        <w:t xml:space="preserve"> factors</w:t>
      </w:r>
      <w:r w:rsidR="005324A6">
        <w:rPr>
          <w:rFonts w:ascii="Times New Roman" w:eastAsia="Arial" w:hAnsi="Times New Roman" w:cs="Times New Roman"/>
        </w:rPr>
        <w:t xml:space="preserve"> over the past century and </w:t>
      </w:r>
      <w:r w:rsidR="002625D9">
        <w:rPr>
          <w:rFonts w:ascii="Times New Roman" w:eastAsia="Arial" w:hAnsi="Times New Roman" w:cs="Times New Roman"/>
        </w:rPr>
        <w:t xml:space="preserve">a </w:t>
      </w:r>
      <w:r w:rsidR="005324A6">
        <w:rPr>
          <w:rFonts w:ascii="Times New Roman" w:eastAsia="Arial" w:hAnsi="Times New Roman" w:cs="Times New Roman"/>
        </w:rPr>
        <w:t>half</w:t>
      </w:r>
      <w:r>
        <w:rPr>
          <w:rFonts w:ascii="Times New Roman" w:eastAsia="Arial" w:hAnsi="Times New Roman" w:cs="Times New Roman"/>
        </w:rPr>
        <w:t>,</w:t>
      </w:r>
      <w:r w:rsidR="00456119">
        <w:rPr>
          <w:rFonts w:ascii="Times New Roman" w:eastAsia="Arial" w:hAnsi="Times New Roman" w:cs="Times New Roman"/>
        </w:rPr>
        <w:t xml:space="preserve"> </w:t>
      </w:r>
      <w:r w:rsidR="00456119" w:rsidRPr="0052122D">
        <w:rPr>
          <w:rFonts w:ascii="Times New Roman" w:eastAsia="Arial" w:hAnsi="Times New Roman" w:cs="Times New Roman"/>
        </w:rPr>
        <w:t xml:space="preserve">including early 20th century fire suppression policies, the loss of indigenous burning practices, nonnative animal grazing, </w:t>
      </w:r>
      <w:r>
        <w:rPr>
          <w:rFonts w:ascii="Times New Roman" w:eastAsia="Arial" w:hAnsi="Times New Roman" w:cs="Times New Roman"/>
        </w:rPr>
        <w:t>increasing</w:t>
      </w:r>
      <w:r w:rsidR="00456119" w:rsidRPr="0052122D">
        <w:rPr>
          <w:rFonts w:ascii="Times New Roman" w:eastAsia="Arial" w:hAnsi="Times New Roman" w:cs="Times New Roman"/>
        </w:rPr>
        <w:t xml:space="preserve"> climate</w:t>
      </w:r>
      <w:r>
        <w:rPr>
          <w:rFonts w:ascii="Times New Roman" w:eastAsia="Arial" w:hAnsi="Times New Roman" w:cs="Times New Roman"/>
        </w:rPr>
        <w:t xml:space="preserve"> variability</w:t>
      </w:r>
      <w:r w:rsidR="00456119" w:rsidRPr="0052122D">
        <w:rPr>
          <w:rFonts w:ascii="Times New Roman" w:eastAsia="Arial" w:hAnsi="Times New Roman" w:cs="Times New Roman"/>
        </w:rPr>
        <w:t>, and atmospheric warming and drying trends</w:t>
      </w:r>
      <w:r w:rsidR="00456119">
        <w:rPr>
          <w:rFonts w:ascii="Times New Roman" w:eastAsia="Arial" w:hAnsi="Times New Roman" w:cs="Times New Roman"/>
        </w:rPr>
        <w:t xml:space="preserve"> </w:t>
      </w:r>
      <w:r w:rsidR="00456119" w:rsidRPr="0052122D">
        <w:rPr>
          <w:rFonts w:ascii="Times New Roman" w:eastAsia="Arial" w:hAnsi="Times New Roman" w:cs="Times New Roman"/>
        </w:rPr>
        <w:t>(</w:t>
      </w:r>
      <w:r w:rsidR="00BB5311" w:rsidRPr="0052122D">
        <w:rPr>
          <w:rFonts w:ascii="Times New Roman" w:eastAsia="Arial" w:hAnsi="Times New Roman" w:cs="Times New Roman"/>
        </w:rPr>
        <w:t xml:space="preserve">Belsky and Blumenthal 1997; </w:t>
      </w:r>
      <w:r w:rsidR="0073116D" w:rsidRPr="0052122D">
        <w:rPr>
          <w:rFonts w:ascii="Times New Roman" w:eastAsia="Arial" w:hAnsi="Times New Roman" w:cs="Times New Roman"/>
        </w:rPr>
        <w:t>Seager et al.</w:t>
      </w:r>
      <w:r w:rsidR="00F44A03">
        <w:rPr>
          <w:rFonts w:ascii="Times New Roman" w:eastAsia="Arial" w:hAnsi="Times New Roman" w:cs="Times New Roman"/>
        </w:rPr>
        <w:t>,</w:t>
      </w:r>
      <w:r w:rsidR="0073116D" w:rsidRPr="0052122D">
        <w:rPr>
          <w:rFonts w:ascii="Times New Roman" w:eastAsia="Arial" w:hAnsi="Times New Roman" w:cs="Times New Roman"/>
        </w:rPr>
        <w:t xml:space="preserve"> 2015</w:t>
      </w:r>
      <w:r w:rsidR="00BB5311">
        <w:rPr>
          <w:rFonts w:ascii="Times New Roman" w:eastAsia="Arial" w:hAnsi="Times New Roman" w:cs="Times New Roman"/>
        </w:rPr>
        <w:t xml:space="preserve">; </w:t>
      </w:r>
      <w:r w:rsidR="00BB5311" w:rsidRPr="0052122D">
        <w:rPr>
          <w:rFonts w:ascii="Times New Roman" w:eastAsia="Arial" w:hAnsi="Times New Roman" w:cs="Times New Roman"/>
        </w:rPr>
        <w:t>Swetnam et al.</w:t>
      </w:r>
      <w:r w:rsidR="00F44A03">
        <w:rPr>
          <w:rFonts w:ascii="Times New Roman" w:eastAsia="Arial" w:hAnsi="Times New Roman" w:cs="Times New Roman"/>
        </w:rPr>
        <w:t>,</w:t>
      </w:r>
      <w:r w:rsidR="00BB5311" w:rsidRPr="0052122D">
        <w:rPr>
          <w:rFonts w:ascii="Times New Roman" w:eastAsia="Arial" w:hAnsi="Times New Roman" w:cs="Times New Roman"/>
        </w:rPr>
        <w:t xml:space="preserve"> 2016</w:t>
      </w:r>
      <w:r w:rsidR="00937B15">
        <w:rPr>
          <w:rFonts w:ascii="Times New Roman" w:eastAsia="Arial" w:hAnsi="Times New Roman" w:cs="Times New Roman"/>
        </w:rPr>
        <w:t>;</w:t>
      </w:r>
      <w:r w:rsidR="0073116D" w:rsidRPr="0052122D">
        <w:rPr>
          <w:rFonts w:ascii="Times New Roman" w:eastAsia="Arial" w:hAnsi="Times New Roman" w:cs="Times New Roman"/>
        </w:rPr>
        <w:t xml:space="preserve"> Zhang et al.</w:t>
      </w:r>
      <w:r w:rsidR="00F44A03">
        <w:rPr>
          <w:rFonts w:ascii="Times New Roman" w:eastAsia="Arial" w:hAnsi="Times New Roman" w:cs="Times New Roman"/>
        </w:rPr>
        <w:t>,</w:t>
      </w:r>
      <w:r w:rsidR="0073116D" w:rsidRPr="0052122D">
        <w:rPr>
          <w:rFonts w:ascii="Times New Roman" w:eastAsia="Arial" w:hAnsi="Times New Roman" w:cs="Times New Roman"/>
        </w:rPr>
        <w:t xml:space="preserve"> 2021</w:t>
      </w:r>
      <w:r w:rsidR="00456119" w:rsidRPr="0052122D">
        <w:rPr>
          <w:rFonts w:ascii="Times New Roman" w:eastAsia="Arial" w:hAnsi="Times New Roman" w:cs="Times New Roman"/>
        </w:rPr>
        <w:t xml:space="preserve">). </w:t>
      </w:r>
      <w:r w:rsidR="00456119">
        <w:rPr>
          <w:rFonts w:ascii="Times New Roman" w:eastAsia="Arial" w:hAnsi="Times New Roman" w:cs="Times New Roman"/>
        </w:rPr>
        <w:t xml:space="preserve">As a result, </w:t>
      </w:r>
      <w:r>
        <w:rPr>
          <w:rFonts w:ascii="Times New Roman" w:eastAsia="Arial" w:hAnsi="Times New Roman" w:cs="Times New Roman"/>
        </w:rPr>
        <w:t xml:space="preserve">contemporary </w:t>
      </w:r>
      <w:r w:rsidR="00456119">
        <w:rPr>
          <w:rFonts w:ascii="Times New Roman" w:eastAsia="Arial" w:hAnsi="Times New Roman" w:cs="Times New Roman"/>
        </w:rPr>
        <w:t xml:space="preserve">wildfire </w:t>
      </w:r>
      <w:r>
        <w:rPr>
          <w:rFonts w:ascii="Times New Roman" w:eastAsia="Arial" w:hAnsi="Times New Roman" w:cs="Times New Roman"/>
        </w:rPr>
        <w:t xml:space="preserve">behavior </w:t>
      </w:r>
      <w:r w:rsidR="00456119">
        <w:rPr>
          <w:rFonts w:ascii="Times New Roman" w:eastAsia="Arial" w:hAnsi="Times New Roman" w:cs="Times New Roman"/>
        </w:rPr>
        <w:t xml:space="preserve">across the </w:t>
      </w:r>
      <w:r w:rsidR="00134EAE">
        <w:rPr>
          <w:rFonts w:ascii="Times New Roman" w:eastAsia="Arial" w:hAnsi="Times New Roman" w:cs="Times New Roman"/>
        </w:rPr>
        <w:t>wes</w:t>
      </w:r>
      <w:r>
        <w:rPr>
          <w:rFonts w:ascii="Times New Roman" w:eastAsia="Arial" w:hAnsi="Times New Roman" w:cs="Times New Roman"/>
        </w:rPr>
        <w:t>te</w:t>
      </w:r>
      <w:r w:rsidR="00134EAE">
        <w:rPr>
          <w:rFonts w:ascii="Times New Roman" w:eastAsia="Arial" w:hAnsi="Times New Roman" w:cs="Times New Roman"/>
        </w:rPr>
        <w:t>rn</w:t>
      </w:r>
      <w:r w:rsidR="00F44A03">
        <w:rPr>
          <w:rFonts w:ascii="Times New Roman" w:eastAsia="Arial" w:hAnsi="Times New Roman" w:cs="Times New Roman"/>
        </w:rPr>
        <w:t xml:space="preserve"> U</w:t>
      </w:r>
      <w:r w:rsidR="00134EAE">
        <w:rPr>
          <w:rFonts w:ascii="Times New Roman" w:eastAsia="Arial" w:hAnsi="Times New Roman" w:cs="Times New Roman"/>
        </w:rPr>
        <w:t>nited States (U.S.)</w:t>
      </w:r>
      <w:r w:rsidR="00456119">
        <w:rPr>
          <w:rFonts w:ascii="Times New Roman" w:eastAsia="Arial" w:hAnsi="Times New Roman" w:cs="Times New Roman"/>
        </w:rPr>
        <w:t xml:space="preserve"> </w:t>
      </w:r>
      <w:r>
        <w:rPr>
          <w:rFonts w:ascii="Times New Roman" w:eastAsia="Arial" w:hAnsi="Times New Roman" w:cs="Times New Roman"/>
        </w:rPr>
        <w:t xml:space="preserve">has changed </w:t>
      </w:r>
      <w:r w:rsidR="002625D9">
        <w:rPr>
          <w:rFonts w:ascii="Times New Roman" w:eastAsia="Arial" w:hAnsi="Times New Roman" w:cs="Times New Roman"/>
        </w:rPr>
        <w:t>considerably, and is now occurring</w:t>
      </w:r>
      <w:r w:rsidR="00467BA8">
        <w:rPr>
          <w:rFonts w:ascii="Times New Roman" w:eastAsia="Arial" w:hAnsi="Times New Roman" w:cs="Times New Roman"/>
        </w:rPr>
        <w:t xml:space="preserve"> less frequently,</w:t>
      </w:r>
      <w:r w:rsidR="00456119">
        <w:rPr>
          <w:rFonts w:ascii="Times New Roman" w:eastAsia="Arial" w:hAnsi="Times New Roman" w:cs="Times New Roman"/>
        </w:rPr>
        <w:t xml:space="preserve"> at </w:t>
      </w:r>
      <w:r>
        <w:rPr>
          <w:rFonts w:ascii="Times New Roman" w:eastAsia="Arial" w:hAnsi="Times New Roman" w:cs="Times New Roman"/>
        </w:rPr>
        <w:t xml:space="preserve">unprecedented </w:t>
      </w:r>
      <w:r w:rsidR="00456119">
        <w:rPr>
          <w:rFonts w:ascii="Times New Roman" w:eastAsia="Arial" w:hAnsi="Times New Roman" w:cs="Times New Roman"/>
        </w:rPr>
        <w:t>severities</w:t>
      </w:r>
      <w:r w:rsidR="00467BA8">
        <w:rPr>
          <w:rFonts w:ascii="Times New Roman" w:eastAsia="Arial" w:hAnsi="Times New Roman" w:cs="Times New Roman"/>
        </w:rPr>
        <w:t>,</w:t>
      </w:r>
      <w:r>
        <w:rPr>
          <w:rFonts w:ascii="Times New Roman" w:eastAsia="Arial" w:hAnsi="Times New Roman" w:cs="Times New Roman"/>
        </w:rPr>
        <w:t xml:space="preserve"> and</w:t>
      </w:r>
      <w:r w:rsidR="00456119">
        <w:rPr>
          <w:rFonts w:ascii="Times New Roman" w:eastAsia="Arial" w:hAnsi="Times New Roman" w:cs="Times New Roman"/>
        </w:rPr>
        <w:t xml:space="preserve"> over longer fire seasons (</w:t>
      </w:r>
      <w:r w:rsidR="00456119" w:rsidRPr="00456119">
        <w:rPr>
          <w:rFonts w:ascii="Times New Roman" w:eastAsia="Arial" w:hAnsi="Times New Roman" w:cs="Times New Roman"/>
        </w:rPr>
        <w:t>Dennison et al., 2014; Balch et al., 2017;</w:t>
      </w:r>
      <w:r w:rsidR="009A1F0E">
        <w:rPr>
          <w:rFonts w:ascii="Times New Roman" w:eastAsia="Arial" w:hAnsi="Times New Roman" w:cs="Times New Roman"/>
        </w:rPr>
        <w:t xml:space="preserve"> </w:t>
      </w:r>
      <w:r w:rsidR="00456119" w:rsidRPr="00456119">
        <w:rPr>
          <w:rFonts w:ascii="Times New Roman" w:eastAsia="Arial" w:hAnsi="Times New Roman" w:cs="Times New Roman"/>
        </w:rPr>
        <w:t>Burke et al., 2020; Mueller et al., 2020</w:t>
      </w:r>
      <w:r w:rsidR="00740A78">
        <w:rPr>
          <w:rFonts w:ascii="Times New Roman" w:eastAsia="Arial" w:hAnsi="Times New Roman" w:cs="Times New Roman"/>
        </w:rPr>
        <w:t>; McClure et al. 2024</w:t>
      </w:r>
      <w:r w:rsidR="00456119">
        <w:rPr>
          <w:rFonts w:ascii="Times New Roman" w:eastAsia="Arial" w:hAnsi="Times New Roman" w:cs="Times New Roman"/>
        </w:rPr>
        <w:t xml:space="preserve">). </w:t>
      </w:r>
      <w:r w:rsidR="00456119" w:rsidRPr="0052122D">
        <w:rPr>
          <w:rFonts w:ascii="Times New Roman" w:eastAsia="Arial" w:hAnsi="Times New Roman" w:cs="Times New Roman"/>
        </w:rPr>
        <w:t xml:space="preserve">This shift </w:t>
      </w:r>
      <w:r w:rsidR="00456119">
        <w:rPr>
          <w:rFonts w:ascii="Times New Roman" w:eastAsia="Arial" w:hAnsi="Times New Roman" w:cs="Times New Roman"/>
        </w:rPr>
        <w:t xml:space="preserve">in fire regime </w:t>
      </w:r>
      <w:r w:rsidR="00456119" w:rsidRPr="0052122D">
        <w:rPr>
          <w:rFonts w:ascii="Times New Roman" w:eastAsia="Arial" w:hAnsi="Times New Roman" w:cs="Times New Roman"/>
        </w:rPr>
        <w:t>is being exacerbated by a warming and drying climate (Mueller et al.</w:t>
      </w:r>
      <w:r w:rsidR="00961909">
        <w:rPr>
          <w:rFonts w:ascii="Times New Roman" w:eastAsia="Arial" w:hAnsi="Times New Roman" w:cs="Times New Roman"/>
        </w:rPr>
        <w:t>,</w:t>
      </w:r>
      <w:r w:rsidR="00456119" w:rsidRPr="0052122D">
        <w:rPr>
          <w:rFonts w:ascii="Times New Roman" w:eastAsia="Arial" w:hAnsi="Times New Roman" w:cs="Times New Roman"/>
        </w:rPr>
        <w:t xml:space="preserve"> 2020; Parks and </w:t>
      </w:r>
      <w:proofErr w:type="spellStart"/>
      <w:r w:rsidR="00456119" w:rsidRPr="0052122D">
        <w:rPr>
          <w:rFonts w:ascii="Times New Roman" w:eastAsia="Arial" w:hAnsi="Times New Roman" w:cs="Times New Roman"/>
        </w:rPr>
        <w:t>Abatzoglou</w:t>
      </w:r>
      <w:proofErr w:type="spellEnd"/>
      <w:r w:rsidR="00961909">
        <w:rPr>
          <w:rFonts w:ascii="Times New Roman" w:eastAsia="Arial" w:hAnsi="Times New Roman" w:cs="Times New Roman"/>
        </w:rPr>
        <w:t>,</w:t>
      </w:r>
      <w:r w:rsidR="00456119" w:rsidRPr="0052122D">
        <w:rPr>
          <w:rFonts w:ascii="Times New Roman" w:eastAsia="Arial" w:hAnsi="Times New Roman" w:cs="Times New Roman"/>
        </w:rPr>
        <w:t xml:space="preserve"> 2020; Wasserman and Mueller</w:t>
      </w:r>
      <w:r w:rsidR="00961909">
        <w:rPr>
          <w:rFonts w:ascii="Times New Roman" w:eastAsia="Arial" w:hAnsi="Times New Roman" w:cs="Times New Roman"/>
        </w:rPr>
        <w:t>,</w:t>
      </w:r>
      <w:r w:rsidR="00456119" w:rsidRPr="0052122D">
        <w:rPr>
          <w:rFonts w:ascii="Times New Roman" w:eastAsia="Arial" w:hAnsi="Times New Roman" w:cs="Times New Roman"/>
        </w:rPr>
        <w:t xml:space="preserve"> 2023)</w:t>
      </w:r>
      <w:r w:rsidR="00456119">
        <w:rPr>
          <w:rFonts w:ascii="Times New Roman" w:eastAsia="Arial" w:hAnsi="Times New Roman" w:cs="Times New Roman"/>
        </w:rPr>
        <w:t xml:space="preserve">, </w:t>
      </w:r>
      <w:r>
        <w:rPr>
          <w:rFonts w:ascii="Times New Roman" w:eastAsia="Arial" w:hAnsi="Times New Roman" w:cs="Times New Roman"/>
        </w:rPr>
        <w:t>resulting in</w:t>
      </w:r>
      <w:r w:rsidR="002625D9">
        <w:rPr>
          <w:rFonts w:ascii="Times New Roman" w:eastAsia="Arial" w:hAnsi="Times New Roman" w:cs="Times New Roman"/>
        </w:rPr>
        <w:t xml:space="preserve"> a greater proportion of wildfires burning at</w:t>
      </w:r>
      <w:r>
        <w:rPr>
          <w:rFonts w:ascii="Times New Roman" w:eastAsia="Arial" w:hAnsi="Times New Roman" w:cs="Times New Roman"/>
        </w:rPr>
        <w:t xml:space="preserve"> </w:t>
      </w:r>
      <w:r w:rsidR="005324A6">
        <w:rPr>
          <w:rFonts w:ascii="Times New Roman" w:eastAsia="Arial" w:hAnsi="Times New Roman" w:cs="Times New Roman"/>
        </w:rPr>
        <w:t>high</w:t>
      </w:r>
      <w:r w:rsidR="002625D9">
        <w:rPr>
          <w:rFonts w:ascii="Times New Roman" w:eastAsia="Arial" w:hAnsi="Times New Roman" w:cs="Times New Roman"/>
        </w:rPr>
        <w:t xml:space="preserve"> </w:t>
      </w:r>
      <w:r w:rsidR="005324A6">
        <w:rPr>
          <w:rFonts w:ascii="Times New Roman" w:eastAsia="Arial" w:hAnsi="Times New Roman" w:cs="Times New Roman"/>
        </w:rPr>
        <w:t>severity</w:t>
      </w:r>
      <w:r>
        <w:rPr>
          <w:rFonts w:ascii="Times New Roman" w:eastAsia="Arial" w:hAnsi="Times New Roman" w:cs="Times New Roman"/>
        </w:rPr>
        <w:t xml:space="preserve"> </w:t>
      </w:r>
      <w:r w:rsidR="00456119" w:rsidRPr="0052122D">
        <w:rPr>
          <w:rFonts w:ascii="Times New Roman" w:eastAsia="Arial" w:hAnsi="Times New Roman" w:cs="Times New Roman"/>
        </w:rPr>
        <w:t>(Singleton et al.</w:t>
      </w:r>
      <w:r w:rsidR="000D42C9">
        <w:rPr>
          <w:rFonts w:ascii="Times New Roman" w:eastAsia="Arial" w:hAnsi="Times New Roman" w:cs="Times New Roman"/>
        </w:rPr>
        <w:t>,</w:t>
      </w:r>
      <w:r w:rsidR="00456119" w:rsidRPr="0052122D">
        <w:rPr>
          <w:rFonts w:ascii="Times New Roman" w:eastAsia="Arial" w:hAnsi="Times New Roman" w:cs="Times New Roman"/>
        </w:rPr>
        <w:t xml:space="preserve"> 2019)</w:t>
      </w:r>
      <w:r w:rsidR="00456119">
        <w:rPr>
          <w:rFonts w:ascii="Times New Roman" w:eastAsia="Arial" w:hAnsi="Times New Roman" w:cs="Times New Roman"/>
        </w:rPr>
        <w:t>.</w:t>
      </w:r>
      <w:r w:rsidR="00A76814">
        <w:rPr>
          <w:rFonts w:ascii="Times New Roman" w:eastAsia="Arial" w:hAnsi="Times New Roman" w:cs="Times New Roman"/>
        </w:rPr>
        <w:t xml:space="preserve"> These shifts in climate</w:t>
      </w:r>
      <w:r w:rsidR="002625D9">
        <w:rPr>
          <w:rFonts w:ascii="Times New Roman" w:eastAsia="Arial" w:hAnsi="Times New Roman" w:cs="Times New Roman"/>
        </w:rPr>
        <w:t>,</w:t>
      </w:r>
      <w:r w:rsidR="007669A9">
        <w:rPr>
          <w:rFonts w:ascii="Times New Roman" w:eastAsia="Arial" w:hAnsi="Times New Roman" w:cs="Times New Roman"/>
        </w:rPr>
        <w:t xml:space="preserve"> along with </w:t>
      </w:r>
      <w:r w:rsidR="00A76814">
        <w:rPr>
          <w:rFonts w:ascii="Times New Roman" w:eastAsia="Arial" w:hAnsi="Times New Roman" w:cs="Times New Roman"/>
        </w:rPr>
        <w:t>fire frequency</w:t>
      </w:r>
      <w:r w:rsidR="007669A9">
        <w:rPr>
          <w:rFonts w:ascii="Times New Roman" w:eastAsia="Arial" w:hAnsi="Times New Roman" w:cs="Times New Roman"/>
        </w:rPr>
        <w:t xml:space="preserve"> </w:t>
      </w:r>
      <w:r w:rsidR="00A76814">
        <w:rPr>
          <w:rFonts w:ascii="Times New Roman" w:eastAsia="Arial" w:hAnsi="Times New Roman" w:cs="Times New Roman"/>
        </w:rPr>
        <w:t>and severity</w:t>
      </w:r>
      <w:r w:rsidR="002625D9">
        <w:rPr>
          <w:rFonts w:ascii="Times New Roman" w:eastAsia="Arial" w:hAnsi="Times New Roman" w:cs="Times New Roman"/>
        </w:rPr>
        <w:t>,</w:t>
      </w:r>
      <w:r w:rsidR="00A76814">
        <w:rPr>
          <w:rFonts w:ascii="Times New Roman" w:eastAsia="Arial" w:hAnsi="Times New Roman" w:cs="Times New Roman"/>
        </w:rPr>
        <w:t xml:space="preserve"> can have significant consequences for forested plant communities, potentially leading </w:t>
      </w:r>
      <w:r w:rsidR="00293208">
        <w:rPr>
          <w:rFonts w:ascii="Times New Roman" w:eastAsia="Arial" w:hAnsi="Times New Roman" w:cs="Times New Roman"/>
        </w:rPr>
        <w:t xml:space="preserve">to </w:t>
      </w:r>
      <w:r w:rsidR="00A76814">
        <w:rPr>
          <w:rFonts w:ascii="Times New Roman" w:eastAsia="Arial" w:hAnsi="Times New Roman" w:cs="Times New Roman"/>
        </w:rPr>
        <w:t xml:space="preserve">alterations in regeneration strategies, changes </w:t>
      </w:r>
      <w:r w:rsidR="00A6264B">
        <w:rPr>
          <w:rFonts w:ascii="Times New Roman" w:eastAsia="Arial" w:hAnsi="Times New Roman" w:cs="Times New Roman"/>
        </w:rPr>
        <w:t>to</w:t>
      </w:r>
      <w:r w:rsidR="00A76814">
        <w:rPr>
          <w:rFonts w:ascii="Times New Roman" w:eastAsia="Arial" w:hAnsi="Times New Roman" w:cs="Times New Roman"/>
        </w:rPr>
        <w:t xml:space="preserve"> historically </w:t>
      </w:r>
      <w:r w:rsidR="00693347">
        <w:rPr>
          <w:rFonts w:ascii="Times New Roman" w:eastAsia="Arial" w:hAnsi="Times New Roman" w:cs="Times New Roman"/>
        </w:rPr>
        <w:t>observed</w:t>
      </w:r>
      <w:r w:rsidR="00A76814">
        <w:rPr>
          <w:rFonts w:ascii="Times New Roman" w:eastAsia="Arial" w:hAnsi="Times New Roman" w:cs="Times New Roman"/>
        </w:rPr>
        <w:t xml:space="preserve"> successional pathways, and even loss of species not adapted to high</w:t>
      </w:r>
      <w:r w:rsidR="005324A6">
        <w:rPr>
          <w:rFonts w:ascii="Times New Roman" w:eastAsia="Arial" w:hAnsi="Times New Roman" w:cs="Times New Roman"/>
        </w:rPr>
        <w:t>-</w:t>
      </w:r>
      <w:r w:rsidR="00A76814">
        <w:rPr>
          <w:rFonts w:ascii="Times New Roman" w:eastAsia="Arial" w:hAnsi="Times New Roman" w:cs="Times New Roman"/>
        </w:rPr>
        <w:t>severity fires (Davis et al.</w:t>
      </w:r>
      <w:r w:rsidR="000D42C9">
        <w:rPr>
          <w:rFonts w:ascii="Times New Roman" w:eastAsia="Arial" w:hAnsi="Times New Roman" w:cs="Times New Roman"/>
        </w:rPr>
        <w:t>,</w:t>
      </w:r>
      <w:r w:rsidR="00A76814">
        <w:rPr>
          <w:rFonts w:ascii="Times New Roman" w:eastAsia="Arial" w:hAnsi="Times New Roman" w:cs="Times New Roman"/>
        </w:rPr>
        <w:t xml:space="preserve"> 2019; Boucher et al.</w:t>
      </w:r>
      <w:r w:rsidR="000D42C9">
        <w:rPr>
          <w:rFonts w:ascii="Times New Roman" w:eastAsia="Arial" w:hAnsi="Times New Roman" w:cs="Times New Roman"/>
        </w:rPr>
        <w:t>,</w:t>
      </w:r>
      <w:r w:rsidR="00A76814">
        <w:rPr>
          <w:rFonts w:ascii="Times New Roman" w:eastAsia="Arial" w:hAnsi="Times New Roman" w:cs="Times New Roman"/>
        </w:rPr>
        <w:t xml:space="preserve"> 2020</w:t>
      </w:r>
      <w:r w:rsidR="00E64ADA">
        <w:rPr>
          <w:rFonts w:ascii="Times New Roman" w:eastAsia="Arial" w:hAnsi="Times New Roman" w:cs="Times New Roman"/>
        </w:rPr>
        <w:t>; Coop et al.</w:t>
      </w:r>
      <w:r w:rsidR="000D42C9">
        <w:rPr>
          <w:rFonts w:ascii="Times New Roman" w:eastAsia="Arial" w:hAnsi="Times New Roman" w:cs="Times New Roman"/>
        </w:rPr>
        <w:t>,</w:t>
      </w:r>
      <w:r w:rsidR="00E64ADA">
        <w:rPr>
          <w:rFonts w:ascii="Times New Roman" w:eastAsia="Arial" w:hAnsi="Times New Roman" w:cs="Times New Roman"/>
        </w:rPr>
        <w:t xml:space="preserve"> 2020</w:t>
      </w:r>
      <w:r w:rsidR="00A76814">
        <w:rPr>
          <w:rFonts w:ascii="Times New Roman" w:eastAsia="Arial" w:hAnsi="Times New Roman" w:cs="Times New Roman"/>
        </w:rPr>
        <w:t>).</w:t>
      </w:r>
    </w:p>
    <w:p w14:paraId="1FA7C9F9" w14:textId="6A200BD1" w:rsidR="00E93C22" w:rsidRDefault="00A76814" w:rsidP="0072057F">
      <w:pPr>
        <w:spacing w:after="0" w:line="480" w:lineRule="auto"/>
        <w:ind w:firstLine="720"/>
        <w:rPr>
          <w:rFonts w:ascii="Times New Roman" w:eastAsia="Arial" w:hAnsi="Times New Roman" w:cs="Times New Roman"/>
        </w:rPr>
      </w:pPr>
      <w:bookmarkStart w:id="6" w:name="OLE_LINK9"/>
      <w:bookmarkStart w:id="7" w:name="OLE_LINK4"/>
      <w:bookmarkEnd w:id="3"/>
      <w:r>
        <w:rPr>
          <w:rFonts w:ascii="Times New Roman" w:eastAsia="Arial" w:hAnsi="Times New Roman" w:cs="Times New Roman"/>
        </w:rPr>
        <w:t>In the d</w:t>
      </w:r>
      <w:r w:rsidRPr="0052122D">
        <w:rPr>
          <w:rFonts w:ascii="Times New Roman" w:eastAsia="Arial" w:hAnsi="Times New Roman" w:cs="Times New Roman"/>
        </w:rPr>
        <w:t xml:space="preserve">ry conifer forests of </w:t>
      </w:r>
      <w:r>
        <w:rPr>
          <w:rFonts w:ascii="Times New Roman" w:eastAsia="Arial" w:hAnsi="Times New Roman" w:cs="Times New Roman"/>
        </w:rPr>
        <w:t xml:space="preserve">western North America, </w:t>
      </w:r>
      <w:r w:rsidR="000365C0">
        <w:rPr>
          <w:rFonts w:ascii="Times New Roman" w:eastAsia="Arial" w:hAnsi="Times New Roman" w:cs="Times New Roman"/>
        </w:rPr>
        <w:t xml:space="preserve">which are </w:t>
      </w:r>
      <w:r w:rsidR="005106D9">
        <w:rPr>
          <w:rFonts w:ascii="Times New Roman" w:eastAsia="Arial" w:hAnsi="Times New Roman" w:cs="Times New Roman"/>
        </w:rPr>
        <w:t xml:space="preserve">historically adapted to </w:t>
      </w:r>
      <w:r w:rsidR="002625D9">
        <w:rPr>
          <w:rFonts w:ascii="Times New Roman" w:eastAsia="Arial" w:hAnsi="Times New Roman" w:cs="Times New Roman"/>
        </w:rPr>
        <w:t>frequent,</w:t>
      </w:r>
      <w:r w:rsidR="005106D9">
        <w:rPr>
          <w:rFonts w:ascii="Times New Roman" w:eastAsia="Arial" w:hAnsi="Times New Roman" w:cs="Times New Roman"/>
        </w:rPr>
        <w:t xml:space="preserve"> </w:t>
      </w:r>
      <w:r w:rsidR="003A14C3">
        <w:rPr>
          <w:rFonts w:ascii="Times New Roman" w:eastAsia="Arial" w:hAnsi="Times New Roman" w:cs="Times New Roman"/>
        </w:rPr>
        <w:t>low severity</w:t>
      </w:r>
      <w:r w:rsidR="005106D9">
        <w:rPr>
          <w:rFonts w:ascii="Times New Roman" w:eastAsia="Arial" w:hAnsi="Times New Roman" w:cs="Times New Roman"/>
        </w:rPr>
        <w:t xml:space="preserve"> fir</w:t>
      </w:r>
      <w:r w:rsidR="002625D9">
        <w:rPr>
          <w:rFonts w:ascii="Times New Roman" w:eastAsia="Arial" w:hAnsi="Times New Roman" w:cs="Times New Roman"/>
        </w:rPr>
        <w:t>es</w:t>
      </w:r>
      <w:r w:rsidR="005106D9">
        <w:rPr>
          <w:rFonts w:ascii="Times New Roman" w:eastAsia="Arial" w:hAnsi="Times New Roman" w:cs="Times New Roman"/>
        </w:rPr>
        <w:t xml:space="preserve">, shifts in </w:t>
      </w:r>
      <w:r w:rsidR="008A61E0">
        <w:rPr>
          <w:rFonts w:ascii="Times New Roman" w:eastAsia="Arial" w:hAnsi="Times New Roman" w:cs="Times New Roman"/>
        </w:rPr>
        <w:t xml:space="preserve">both </w:t>
      </w:r>
      <w:r w:rsidR="005106D9">
        <w:rPr>
          <w:rFonts w:ascii="Times New Roman" w:eastAsia="Arial" w:hAnsi="Times New Roman" w:cs="Times New Roman"/>
        </w:rPr>
        <w:t>climate and fire</w:t>
      </w:r>
      <w:r w:rsidR="009A1F0E">
        <w:rPr>
          <w:rFonts w:ascii="Times New Roman" w:eastAsia="Arial" w:hAnsi="Times New Roman" w:cs="Times New Roman"/>
        </w:rPr>
        <w:t xml:space="preserve"> </w:t>
      </w:r>
      <w:r w:rsidR="008A61E0">
        <w:rPr>
          <w:rFonts w:ascii="Times New Roman" w:eastAsia="Arial" w:hAnsi="Times New Roman" w:cs="Times New Roman"/>
        </w:rPr>
        <w:t xml:space="preserve">behavior </w:t>
      </w:r>
      <w:r w:rsidR="009A1F0E">
        <w:rPr>
          <w:rFonts w:ascii="Times New Roman" w:eastAsia="Arial" w:hAnsi="Times New Roman" w:cs="Times New Roman"/>
        </w:rPr>
        <w:t xml:space="preserve">may lead to </w:t>
      </w:r>
      <w:r w:rsidR="009A1F0E" w:rsidRPr="0052122D">
        <w:rPr>
          <w:rFonts w:ascii="Times New Roman" w:eastAsia="Arial" w:hAnsi="Times New Roman" w:cs="Times New Roman"/>
        </w:rPr>
        <w:t xml:space="preserve">alternate successional trajectories </w:t>
      </w:r>
      <w:r w:rsidR="009A1F0E">
        <w:rPr>
          <w:rFonts w:ascii="Times New Roman" w:eastAsia="Arial" w:hAnsi="Times New Roman" w:cs="Times New Roman"/>
        </w:rPr>
        <w:t xml:space="preserve">rather than </w:t>
      </w:r>
      <w:r w:rsidR="002625D9">
        <w:rPr>
          <w:rFonts w:ascii="Times New Roman" w:eastAsia="Arial" w:hAnsi="Times New Roman" w:cs="Times New Roman"/>
        </w:rPr>
        <w:t>a return to pre-fire communities</w:t>
      </w:r>
      <w:r w:rsidR="009A1F0E">
        <w:rPr>
          <w:rFonts w:ascii="Times New Roman" w:eastAsia="Arial" w:hAnsi="Times New Roman" w:cs="Times New Roman"/>
        </w:rPr>
        <w:t xml:space="preserve"> (Falk et al.</w:t>
      </w:r>
      <w:r w:rsidR="005620A0">
        <w:rPr>
          <w:rFonts w:ascii="Times New Roman" w:eastAsia="Arial" w:hAnsi="Times New Roman" w:cs="Times New Roman"/>
        </w:rPr>
        <w:t>,</w:t>
      </w:r>
      <w:r w:rsidR="009A1F0E">
        <w:rPr>
          <w:rFonts w:ascii="Times New Roman" w:eastAsia="Arial" w:hAnsi="Times New Roman" w:cs="Times New Roman"/>
        </w:rPr>
        <w:t xml:space="preserve"> 2022; </w:t>
      </w:r>
      <w:r w:rsidR="009A1F0E" w:rsidRPr="0052122D">
        <w:rPr>
          <w:rFonts w:ascii="Times New Roman" w:eastAsia="Arial" w:hAnsi="Times New Roman" w:cs="Times New Roman"/>
        </w:rPr>
        <w:t>Guiterman et al.</w:t>
      </w:r>
      <w:r w:rsidR="005620A0">
        <w:rPr>
          <w:rFonts w:ascii="Times New Roman" w:eastAsia="Arial" w:hAnsi="Times New Roman" w:cs="Times New Roman"/>
        </w:rPr>
        <w:t>,</w:t>
      </w:r>
      <w:r w:rsidR="009A1F0E" w:rsidRPr="0052122D">
        <w:rPr>
          <w:rFonts w:ascii="Times New Roman" w:eastAsia="Arial" w:hAnsi="Times New Roman" w:cs="Times New Roman"/>
        </w:rPr>
        <w:t xml:space="preserve"> 2022; Coop</w:t>
      </w:r>
      <w:r w:rsidR="005620A0">
        <w:rPr>
          <w:rFonts w:ascii="Times New Roman" w:eastAsia="Arial" w:hAnsi="Times New Roman" w:cs="Times New Roman"/>
        </w:rPr>
        <w:t>,</w:t>
      </w:r>
      <w:r w:rsidR="009A1F0E" w:rsidRPr="0052122D">
        <w:rPr>
          <w:rFonts w:ascii="Times New Roman" w:eastAsia="Arial" w:hAnsi="Times New Roman" w:cs="Times New Roman"/>
        </w:rPr>
        <w:t xml:space="preserve"> 2023</w:t>
      </w:r>
      <w:r w:rsidR="009A1F0E">
        <w:rPr>
          <w:rFonts w:ascii="Times New Roman" w:eastAsia="Arial" w:hAnsi="Times New Roman" w:cs="Times New Roman"/>
        </w:rPr>
        <w:t xml:space="preserve">). </w:t>
      </w:r>
      <w:r w:rsidR="00E93C22">
        <w:rPr>
          <w:rFonts w:ascii="Times New Roman" w:eastAsia="Arial" w:hAnsi="Times New Roman" w:cs="Times New Roman"/>
        </w:rPr>
        <w:t>These forest</w:t>
      </w:r>
      <w:r w:rsidR="005324A6">
        <w:rPr>
          <w:rFonts w:ascii="Times New Roman" w:eastAsia="Arial" w:hAnsi="Times New Roman" w:cs="Times New Roman"/>
        </w:rPr>
        <w:t>s</w:t>
      </w:r>
      <w:r w:rsidR="00E93C22">
        <w:rPr>
          <w:rFonts w:ascii="Times New Roman" w:eastAsia="Arial" w:hAnsi="Times New Roman" w:cs="Times New Roman"/>
        </w:rPr>
        <w:t xml:space="preserve"> were </w:t>
      </w:r>
      <w:r w:rsidR="005324A6">
        <w:rPr>
          <w:rFonts w:ascii="Times New Roman" w:eastAsia="Arial" w:hAnsi="Times New Roman" w:cs="Times New Roman"/>
        </w:rPr>
        <w:t>historically</w:t>
      </w:r>
      <w:r w:rsidR="00E93C22">
        <w:rPr>
          <w:rFonts w:ascii="Times New Roman" w:eastAsia="Arial" w:hAnsi="Times New Roman" w:cs="Times New Roman"/>
        </w:rPr>
        <w:t xml:space="preserve"> </w:t>
      </w:r>
      <w:r w:rsidR="000D42C9">
        <w:rPr>
          <w:rFonts w:ascii="Times New Roman" w:eastAsia="Arial" w:hAnsi="Times New Roman" w:cs="Times New Roman"/>
        </w:rPr>
        <w:t>characterized</w:t>
      </w:r>
      <w:r w:rsidR="00E93C22">
        <w:rPr>
          <w:rFonts w:ascii="Times New Roman" w:eastAsia="Arial" w:hAnsi="Times New Roman" w:cs="Times New Roman"/>
        </w:rPr>
        <w:t xml:space="preserve"> by surface fires occurring every 7 to 25 years, which limited ground fuel accumulation and promoted open canopies with diverse </w:t>
      </w:r>
      <w:r w:rsidR="000128C3">
        <w:rPr>
          <w:rFonts w:ascii="Times New Roman" w:eastAsia="Arial" w:hAnsi="Times New Roman" w:cs="Times New Roman"/>
        </w:rPr>
        <w:t>understory plant communities</w:t>
      </w:r>
      <w:r w:rsidR="00E93C22">
        <w:rPr>
          <w:rFonts w:ascii="Times New Roman" w:eastAsia="Arial" w:hAnsi="Times New Roman" w:cs="Times New Roman"/>
        </w:rPr>
        <w:t xml:space="preserve">. Typically, understory vegetation in these dry forested ecosystems </w:t>
      </w:r>
      <w:r w:rsidR="0072057F">
        <w:rPr>
          <w:rFonts w:ascii="Times New Roman" w:eastAsia="Arial" w:hAnsi="Times New Roman" w:cs="Times New Roman"/>
        </w:rPr>
        <w:t>is</w:t>
      </w:r>
      <w:r w:rsidR="00E93C22">
        <w:rPr>
          <w:rFonts w:ascii="Times New Roman" w:eastAsia="Arial" w:hAnsi="Times New Roman" w:cs="Times New Roman"/>
        </w:rPr>
        <w:t xml:space="preserve"> composed of </w:t>
      </w:r>
      <w:r w:rsidR="005324A6">
        <w:rPr>
          <w:rFonts w:ascii="Times New Roman" w:eastAsia="Arial" w:hAnsi="Times New Roman" w:cs="Times New Roman"/>
        </w:rPr>
        <w:t xml:space="preserve">surface-fire adapted </w:t>
      </w:r>
      <w:r w:rsidR="00E93C22">
        <w:rPr>
          <w:rFonts w:ascii="Times New Roman" w:eastAsia="Arial" w:hAnsi="Times New Roman" w:cs="Times New Roman"/>
        </w:rPr>
        <w:t xml:space="preserve">perennial grasses, forbs, and </w:t>
      </w:r>
      <w:r w:rsidR="005324A6">
        <w:rPr>
          <w:rFonts w:ascii="Times New Roman" w:eastAsia="Arial" w:hAnsi="Times New Roman" w:cs="Times New Roman"/>
        </w:rPr>
        <w:t xml:space="preserve">some </w:t>
      </w:r>
      <w:r w:rsidR="00E93C22">
        <w:rPr>
          <w:rFonts w:ascii="Times New Roman" w:eastAsia="Arial" w:hAnsi="Times New Roman" w:cs="Times New Roman"/>
        </w:rPr>
        <w:lastRenderedPageBreak/>
        <w:t>woody shrubs (Laughlin et al.</w:t>
      </w:r>
      <w:r w:rsidR="005620A0">
        <w:rPr>
          <w:rFonts w:ascii="Times New Roman" w:eastAsia="Arial" w:hAnsi="Times New Roman" w:cs="Times New Roman"/>
        </w:rPr>
        <w:t>,</w:t>
      </w:r>
      <w:r w:rsidR="00E93C22">
        <w:rPr>
          <w:rFonts w:ascii="Times New Roman" w:eastAsia="Arial" w:hAnsi="Times New Roman" w:cs="Times New Roman"/>
        </w:rPr>
        <w:t xml:space="preserve"> 2008), which respond quickly to disturbance </w:t>
      </w:r>
      <w:r w:rsidR="00110CA5">
        <w:rPr>
          <w:rFonts w:ascii="Times New Roman" w:eastAsia="Arial" w:hAnsi="Times New Roman" w:cs="Times New Roman"/>
        </w:rPr>
        <w:t xml:space="preserve">compared to the canopy community </w:t>
      </w:r>
      <w:r w:rsidR="00E93C22">
        <w:rPr>
          <w:rFonts w:ascii="Times New Roman" w:eastAsia="Arial" w:hAnsi="Times New Roman" w:cs="Times New Roman"/>
        </w:rPr>
        <w:t>and play a key role in post-fire recovery dynamics</w:t>
      </w:r>
      <w:r w:rsidR="00110CA5">
        <w:rPr>
          <w:rFonts w:ascii="Times New Roman" w:eastAsia="Arial" w:hAnsi="Times New Roman" w:cs="Times New Roman"/>
        </w:rPr>
        <w:t xml:space="preserve"> (Seidl and Turner 2022)</w:t>
      </w:r>
      <w:r w:rsidR="00E93C22">
        <w:rPr>
          <w:rFonts w:ascii="Times New Roman" w:eastAsia="Arial" w:hAnsi="Times New Roman" w:cs="Times New Roman"/>
        </w:rPr>
        <w:t>. However,</w:t>
      </w:r>
      <w:r w:rsidR="0072057F">
        <w:rPr>
          <w:rFonts w:ascii="Times New Roman" w:eastAsia="Arial" w:hAnsi="Times New Roman" w:cs="Times New Roman"/>
        </w:rPr>
        <w:t xml:space="preserve"> decades of altered fire management practices, coupled with increasing aridity across the West (</w:t>
      </w:r>
      <w:r w:rsidR="0072057F" w:rsidRPr="0072057F">
        <w:rPr>
          <w:rFonts w:ascii="Times New Roman" w:eastAsia="Arial" w:hAnsi="Times New Roman" w:cs="Times New Roman"/>
        </w:rPr>
        <w:t>Seneviratne et al.</w:t>
      </w:r>
      <w:r w:rsidR="003745B3">
        <w:rPr>
          <w:rFonts w:ascii="Times New Roman" w:eastAsia="Arial" w:hAnsi="Times New Roman" w:cs="Times New Roman"/>
        </w:rPr>
        <w:t>,</w:t>
      </w:r>
      <w:r w:rsidR="001140B7">
        <w:rPr>
          <w:rFonts w:ascii="Times New Roman" w:eastAsia="Arial" w:hAnsi="Times New Roman" w:cs="Times New Roman"/>
        </w:rPr>
        <w:t xml:space="preserve"> </w:t>
      </w:r>
      <w:r w:rsidR="0072057F" w:rsidRPr="0072057F">
        <w:rPr>
          <w:rFonts w:ascii="Times New Roman" w:eastAsia="Arial" w:hAnsi="Times New Roman" w:cs="Times New Roman"/>
        </w:rPr>
        <w:t>2010; Overpeck &amp; Udall</w:t>
      </w:r>
      <w:r w:rsidR="003745B3">
        <w:rPr>
          <w:rFonts w:ascii="Times New Roman" w:eastAsia="Arial" w:hAnsi="Times New Roman" w:cs="Times New Roman"/>
        </w:rPr>
        <w:t>,</w:t>
      </w:r>
      <w:r w:rsidR="001140B7">
        <w:rPr>
          <w:rFonts w:ascii="Times New Roman" w:eastAsia="Arial" w:hAnsi="Times New Roman" w:cs="Times New Roman"/>
        </w:rPr>
        <w:t xml:space="preserve"> </w:t>
      </w:r>
      <w:r w:rsidR="0072057F" w:rsidRPr="0072057F">
        <w:rPr>
          <w:rFonts w:ascii="Times New Roman" w:eastAsia="Arial" w:hAnsi="Times New Roman" w:cs="Times New Roman"/>
        </w:rPr>
        <w:t>2020</w:t>
      </w:r>
      <w:r w:rsidR="0072057F">
        <w:rPr>
          <w:rFonts w:ascii="Times New Roman" w:eastAsia="Arial" w:hAnsi="Times New Roman" w:cs="Times New Roman"/>
        </w:rPr>
        <w:t>), have led to denser forest structures</w:t>
      </w:r>
      <w:r w:rsidR="00930D89">
        <w:rPr>
          <w:rFonts w:ascii="Times New Roman" w:eastAsia="Arial" w:hAnsi="Times New Roman" w:cs="Times New Roman"/>
        </w:rPr>
        <w:t xml:space="preserve"> </w:t>
      </w:r>
      <w:r w:rsidR="0072057F">
        <w:rPr>
          <w:rFonts w:ascii="Times New Roman" w:eastAsia="Arial" w:hAnsi="Times New Roman" w:cs="Times New Roman"/>
        </w:rPr>
        <w:t>and altered fu</w:t>
      </w:r>
      <w:r w:rsidR="001140B7">
        <w:rPr>
          <w:rFonts w:ascii="Times New Roman" w:eastAsia="Arial" w:hAnsi="Times New Roman" w:cs="Times New Roman"/>
        </w:rPr>
        <w:t>el</w:t>
      </w:r>
      <w:r w:rsidR="0072057F">
        <w:rPr>
          <w:rFonts w:ascii="Times New Roman" w:eastAsia="Arial" w:hAnsi="Times New Roman" w:cs="Times New Roman"/>
        </w:rPr>
        <w:t xml:space="preserve"> profiles</w:t>
      </w:r>
      <w:r w:rsidR="00B158FD">
        <w:rPr>
          <w:rFonts w:ascii="Times New Roman" w:eastAsia="Arial" w:hAnsi="Times New Roman" w:cs="Times New Roman"/>
        </w:rPr>
        <w:t xml:space="preserve"> (</w:t>
      </w:r>
      <w:commentRangeStart w:id="8"/>
      <w:r w:rsidR="00B158FD">
        <w:rPr>
          <w:rFonts w:ascii="Times New Roman" w:eastAsia="Arial" w:hAnsi="Times New Roman" w:cs="Times New Roman"/>
        </w:rPr>
        <w:t xml:space="preserve">Hagmann </w:t>
      </w:r>
      <w:commentRangeEnd w:id="8"/>
      <w:r w:rsidR="00B158FD">
        <w:rPr>
          <w:rStyle w:val="CommentReference"/>
        </w:rPr>
        <w:commentReference w:id="8"/>
      </w:r>
      <w:r w:rsidR="00B158FD">
        <w:rPr>
          <w:rFonts w:ascii="Times New Roman" w:eastAsia="Arial" w:hAnsi="Times New Roman" w:cs="Times New Roman"/>
        </w:rPr>
        <w:t>et al. 2021)</w:t>
      </w:r>
      <w:r w:rsidR="0072057F">
        <w:rPr>
          <w:rFonts w:ascii="Times New Roman" w:eastAsia="Arial" w:hAnsi="Times New Roman" w:cs="Times New Roman"/>
        </w:rPr>
        <w:t>, making them more vulnerable to stand-replacing, high-severity fires</w:t>
      </w:r>
      <w:r w:rsidR="00B158FD">
        <w:rPr>
          <w:rFonts w:ascii="Times New Roman" w:eastAsia="Arial" w:hAnsi="Times New Roman" w:cs="Times New Roman"/>
        </w:rPr>
        <w:t xml:space="preserve"> (</w:t>
      </w:r>
      <w:commentRangeStart w:id="9"/>
      <w:r w:rsidR="00B158FD">
        <w:rPr>
          <w:rFonts w:ascii="Times New Roman" w:eastAsia="Arial" w:hAnsi="Times New Roman" w:cs="Times New Roman"/>
        </w:rPr>
        <w:t>Parks et al. 202</w:t>
      </w:r>
      <w:commentRangeEnd w:id="9"/>
      <w:r w:rsidR="00B158FD">
        <w:rPr>
          <w:rStyle w:val="CommentReference"/>
        </w:rPr>
        <w:commentReference w:id="9"/>
      </w:r>
      <w:r w:rsidR="00B158FD">
        <w:rPr>
          <w:rFonts w:ascii="Times New Roman" w:eastAsia="Arial" w:hAnsi="Times New Roman" w:cs="Times New Roman"/>
        </w:rPr>
        <w:t>3)</w:t>
      </w:r>
      <w:r w:rsidR="0072057F">
        <w:rPr>
          <w:rFonts w:ascii="Times New Roman" w:eastAsia="Arial" w:hAnsi="Times New Roman" w:cs="Times New Roman"/>
        </w:rPr>
        <w:t>. These</w:t>
      </w:r>
      <w:r w:rsidR="005324A6">
        <w:rPr>
          <w:rFonts w:ascii="Times New Roman" w:eastAsia="Arial" w:hAnsi="Times New Roman" w:cs="Times New Roman"/>
        </w:rPr>
        <w:t xml:space="preserve"> novel</w:t>
      </w:r>
      <w:r w:rsidR="008A61E0">
        <w:rPr>
          <w:rFonts w:ascii="Times New Roman" w:eastAsia="Arial" w:hAnsi="Times New Roman" w:cs="Times New Roman"/>
        </w:rPr>
        <w:t xml:space="preserve"> </w:t>
      </w:r>
      <w:r w:rsidR="005324A6">
        <w:rPr>
          <w:rFonts w:ascii="Times New Roman" w:eastAsia="Arial" w:hAnsi="Times New Roman" w:cs="Times New Roman"/>
        </w:rPr>
        <w:t xml:space="preserve">disturbance regimes </w:t>
      </w:r>
      <w:r w:rsidR="008A61E0">
        <w:rPr>
          <w:rFonts w:ascii="Times New Roman" w:eastAsia="Arial" w:hAnsi="Times New Roman" w:cs="Times New Roman"/>
        </w:rPr>
        <w:t xml:space="preserve">may push ecosystems beyond recovery thresholds, leading to state shifts that are difficult to reverse and have implications for ecosystem processes and associated </w:t>
      </w:r>
      <w:r w:rsidR="0072057F">
        <w:rPr>
          <w:rFonts w:ascii="Times New Roman" w:eastAsia="Arial" w:hAnsi="Times New Roman" w:cs="Times New Roman"/>
        </w:rPr>
        <w:t xml:space="preserve">socio-ecological </w:t>
      </w:r>
      <w:r w:rsidR="008A61E0">
        <w:rPr>
          <w:rFonts w:ascii="Times New Roman" w:eastAsia="Arial" w:hAnsi="Times New Roman" w:cs="Times New Roman"/>
        </w:rPr>
        <w:t>services (Turner</w:t>
      </w:r>
      <w:r w:rsidR="003745B3">
        <w:rPr>
          <w:rFonts w:ascii="Times New Roman" w:eastAsia="Arial" w:hAnsi="Times New Roman" w:cs="Times New Roman"/>
        </w:rPr>
        <w:t>,</w:t>
      </w:r>
      <w:r w:rsidR="008A61E0">
        <w:rPr>
          <w:rFonts w:ascii="Times New Roman" w:eastAsia="Arial" w:hAnsi="Times New Roman" w:cs="Times New Roman"/>
        </w:rPr>
        <w:t xml:space="preserve"> 2010).</w:t>
      </w:r>
      <w:bookmarkEnd w:id="6"/>
      <w:r w:rsidR="0072057F">
        <w:rPr>
          <w:rFonts w:ascii="Times New Roman" w:eastAsia="Arial" w:hAnsi="Times New Roman" w:cs="Times New Roman"/>
        </w:rPr>
        <w:t xml:space="preserve"> </w:t>
      </w:r>
      <w:r w:rsidR="005324A6">
        <w:rPr>
          <w:rFonts w:ascii="Times New Roman" w:eastAsia="Arial" w:hAnsi="Times New Roman" w:cs="Times New Roman"/>
        </w:rPr>
        <w:t>Accurately predicting alternative successional trajectories will be key for effective forest management in this era of increasing anthropogenic change.</w:t>
      </w:r>
      <w:r w:rsidR="00E93C22">
        <w:rPr>
          <w:rFonts w:ascii="Times New Roman" w:eastAsia="Arial" w:hAnsi="Times New Roman" w:cs="Times New Roman"/>
        </w:rPr>
        <w:t xml:space="preserve"> </w:t>
      </w:r>
    </w:p>
    <w:p w14:paraId="00000018" w14:textId="5F9F4B48" w:rsidR="00ED12FC" w:rsidRPr="0052122D" w:rsidRDefault="005324A6" w:rsidP="00E93C22">
      <w:pPr>
        <w:spacing w:after="0" w:line="480" w:lineRule="auto"/>
        <w:ind w:firstLine="720"/>
        <w:rPr>
          <w:rFonts w:ascii="Times New Roman" w:eastAsia="Arial" w:hAnsi="Times New Roman" w:cs="Times New Roman"/>
        </w:rPr>
      </w:pPr>
      <w:bookmarkStart w:id="10" w:name="OLE_LINK10"/>
      <w:r>
        <w:rPr>
          <w:rFonts w:ascii="Times New Roman" w:eastAsia="Arial" w:hAnsi="Times New Roman" w:cs="Times New Roman"/>
        </w:rPr>
        <w:t>Western dry conifer forests house most of their biodiversity in their understor</w:t>
      </w:r>
      <w:r w:rsidR="00930D89">
        <w:rPr>
          <w:rFonts w:ascii="Times New Roman" w:eastAsia="Arial" w:hAnsi="Times New Roman" w:cs="Times New Roman"/>
        </w:rPr>
        <w:t>ies</w:t>
      </w:r>
      <w:r>
        <w:rPr>
          <w:rFonts w:ascii="Times New Roman" w:eastAsia="Arial" w:hAnsi="Times New Roman" w:cs="Times New Roman"/>
        </w:rPr>
        <w:t xml:space="preserve">. Following fire, </w:t>
      </w:r>
      <w:r w:rsidR="00930D89">
        <w:rPr>
          <w:rFonts w:ascii="Times New Roman" w:eastAsia="Arial" w:hAnsi="Times New Roman" w:cs="Times New Roman"/>
        </w:rPr>
        <w:t xml:space="preserve">due to the rapid time to maturity compared to trees, </w:t>
      </w:r>
      <w:r>
        <w:rPr>
          <w:rFonts w:ascii="Times New Roman" w:eastAsia="Arial" w:hAnsi="Times New Roman" w:cs="Times New Roman"/>
        </w:rPr>
        <w:t xml:space="preserve">these understory plant communities respond more </w:t>
      </w:r>
      <w:r w:rsidR="00931E1A" w:rsidRPr="00931E1A">
        <w:rPr>
          <w:rFonts w:ascii="Times New Roman" w:eastAsia="Arial" w:hAnsi="Times New Roman" w:cs="Times New Roman"/>
        </w:rPr>
        <w:t>swiftly</w:t>
      </w:r>
      <w:r w:rsidR="00931E1A">
        <w:rPr>
          <w:rFonts w:ascii="Times New Roman" w:eastAsia="Arial" w:hAnsi="Times New Roman" w:cs="Times New Roman"/>
        </w:rPr>
        <w:t xml:space="preserve"> </w:t>
      </w:r>
      <w:r>
        <w:rPr>
          <w:rFonts w:ascii="Times New Roman" w:eastAsia="Arial" w:hAnsi="Times New Roman" w:cs="Times New Roman"/>
        </w:rPr>
        <w:t xml:space="preserve">than the canopy, and as such, play a key role in shaping successional </w:t>
      </w:r>
      <w:r w:rsidR="00A76814">
        <w:rPr>
          <w:rFonts w:ascii="Times New Roman" w:eastAsia="Arial" w:hAnsi="Times New Roman" w:cs="Times New Roman"/>
        </w:rPr>
        <w:t>trajectories</w:t>
      </w:r>
      <w:r w:rsidR="00930D89">
        <w:rPr>
          <w:rFonts w:ascii="Times New Roman" w:eastAsia="Arial" w:hAnsi="Times New Roman" w:cs="Times New Roman"/>
        </w:rPr>
        <w:t xml:space="preserve"> (Seidl and Turner 2022)</w:t>
      </w:r>
      <w:r w:rsidR="00A76814">
        <w:rPr>
          <w:rFonts w:ascii="Times New Roman" w:eastAsia="Arial" w:hAnsi="Times New Roman" w:cs="Times New Roman"/>
        </w:rPr>
        <w:t xml:space="preserve">. </w:t>
      </w:r>
      <w:bookmarkEnd w:id="4"/>
      <w:r w:rsidR="00A76814" w:rsidRPr="0052122D">
        <w:rPr>
          <w:rFonts w:ascii="Times New Roman" w:eastAsia="Arial" w:hAnsi="Times New Roman" w:cs="Times New Roman"/>
        </w:rPr>
        <w:t>Although ecosystem</w:t>
      </w:r>
      <w:r>
        <w:rPr>
          <w:rFonts w:ascii="Times New Roman" w:eastAsia="Arial" w:hAnsi="Times New Roman" w:cs="Times New Roman"/>
        </w:rPr>
        <w:t xml:space="preserve"> responses</w:t>
      </w:r>
      <w:r w:rsidR="00A76814" w:rsidRPr="0052122D">
        <w:rPr>
          <w:rFonts w:ascii="Times New Roman" w:eastAsia="Arial" w:hAnsi="Times New Roman" w:cs="Times New Roman"/>
        </w:rPr>
        <w:t xml:space="preserve"> to high-severity fire and the</w:t>
      </w:r>
      <w:r>
        <w:rPr>
          <w:rFonts w:ascii="Times New Roman" w:eastAsia="Arial" w:hAnsi="Times New Roman" w:cs="Times New Roman"/>
        </w:rPr>
        <w:t>ir</w:t>
      </w:r>
      <w:r w:rsidR="00A76814" w:rsidRPr="0052122D">
        <w:rPr>
          <w:rFonts w:ascii="Times New Roman" w:eastAsia="Arial" w:hAnsi="Times New Roman" w:cs="Times New Roman"/>
        </w:rPr>
        <w:t xml:space="preserve"> underlying mechanisms</w:t>
      </w:r>
      <w:r>
        <w:rPr>
          <w:rFonts w:ascii="Times New Roman" w:eastAsia="Arial" w:hAnsi="Times New Roman" w:cs="Times New Roman"/>
        </w:rPr>
        <w:t xml:space="preserve"> are not yet fully understood, </w:t>
      </w:r>
      <w:r w:rsidR="003745B3">
        <w:rPr>
          <w:rFonts w:ascii="Times New Roman" w:eastAsia="Arial" w:hAnsi="Times New Roman" w:cs="Times New Roman"/>
        </w:rPr>
        <w:t xml:space="preserve">abnormal </w:t>
      </w:r>
      <w:r w:rsidR="00A76814" w:rsidRPr="0052122D">
        <w:rPr>
          <w:rFonts w:ascii="Times New Roman" w:eastAsia="Arial" w:hAnsi="Times New Roman" w:cs="Times New Roman"/>
        </w:rPr>
        <w:t xml:space="preserve">high-severity fire has been </w:t>
      </w:r>
      <w:r>
        <w:rPr>
          <w:rFonts w:ascii="Times New Roman" w:eastAsia="Arial" w:hAnsi="Times New Roman" w:cs="Times New Roman"/>
        </w:rPr>
        <w:t>shown</w:t>
      </w:r>
      <w:r w:rsidR="00A76814" w:rsidRPr="0052122D">
        <w:rPr>
          <w:rFonts w:ascii="Times New Roman" w:eastAsia="Arial" w:hAnsi="Times New Roman" w:cs="Times New Roman"/>
        </w:rPr>
        <w:t xml:space="preserve"> to reduce the diversity of understory communities (Richter et al.</w:t>
      </w:r>
      <w:r w:rsidR="003745B3">
        <w:rPr>
          <w:rFonts w:ascii="Times New Roman" w:eastAsia="Arial" w:hAnsi="Times New Roman" w:cs="Times New Roman"/>
        </w:rPr>
        <w:t>,</w:t>
      </w:r>
      <w:r w:rsidR="00A76814" w:rsidRPr="0052122D">
        <w:rPr>
          <w:rFonts w:ascii="Times New Roman" w:eastAsia="Arial" w:hAnsi="Times New Roman" w:cs="Times New Roman"/>
        </w:rPr>
        <w:t xml:space="preserve"> 2019). Communities recovering from </w:t>
      </w:r>
      <w:r>
        <w:rPr>
          <w:rFonts w:ascii="Times New Roman" w:eastAsia="Arial" w:hAnsi="Times New Roman" w:cs="Times New Roman"/>
        </w:rPr>
        <w:t xml:space="preserve">unprecedented </w:t>
      </w:r>
      <w:r w:rsidR="00A76814" w:rsidRPr="0052122D">
        <w:rPr>
          <w:rFonts w:ascii="Times New Roman" w:eastAsia="Arial" w:hAnsi="Times New Roman" w:cs="Times New Roman"/>
        </w:rPr>
        <w:t xml:space="preserve">high-severity fire </w:t>
      </w:r>
      <w:r>
        <w:rPr>
          <w:rFonts w:ascii="Times New Roman" w:eastAsia="Arial" w:hAnsi="Times New Roman" w:cs="Times New Roman"/>
        </w:rPr>
        <w:t>demonstrate</w:t>
      </w:r>
      <w:r w:rsidR="00A76814" w:rsidRPr="0052122D">
        <w:rPr>
          <w:rFonts w:ascii="Times New Roman" w:eastAsia="Arial" w:hAnsi="Times New Roman" w:cs="Times New Roman"/>
        </w:rPr>
        <w:t xml:space="preserve"> a shift toward xerophilic and thermophilic species</w:t>
      </w:r>
      <w:r>
        <w:rPr>
          <w:rFonts w:ascii="Times New Roman" w:eastAsia="Arial" w:hAnsi="Times New Roman" w:cs="Times New Roman"/>
        </w:rPr>
        <w:t xml:space="preserve">, accompanied by a decline in </w:t>
      </w:r>
      <w:r w:rsidR="00A76814" w:rsidRPr="0052122D">
        <w:rPr>
          <w:rFonts w:ascii="Times New Roman" w:eastAsia="Arial" w:hAnsi="Times New Roman" w:cs="Times New Roman"/>
        </w:rPr>
        <w:t>mesic and sensitive species (Stevens et al.</w:t>
      </w:r>
      <w:r w:rsidR="003745B3">
        <w:rPr>
          <w:rFonts w:ascii="Times New Roman" w:eastAsia="Arial" w:hAnsi="Times New Roman" w:cs="Times New Roman"/>
        </w:rPr>
        <w:t>,</w:t>
      </w:r>
      <w:r w:rsidR="00A76814" w:rsidRPr="0052122D">
        <w:rPr>
          <w:rFonts w:ascii="Times New Roman" w:eastAsia="Arial" w:hAnsi="Times New Roman" w:cs="Times New Roman"/>
        </w:rPr>
        <w:t xml:space="preserve"> 2015, 2019; Dickson-Hoyle et al.</w:t>
      </w:r>
      <w:r w:rsidR="003745B3">
        <w:rPr>
          <w:rFonts w:ascii="Times New Roman" w:eastAsia="Arial" w:hAnsi="Times New Roman" w:cs="Times New Roman"/>
        </w:rPr>
        <w:t>,</w:t>
      </w:r>
      <w:r w:rsidR="00A76814" w:rsidRPr="0052122D">
        <w:rPr>
          <w:rFonts w:ascii="Times New Roman" w:eastAsia="Arial" w:hAnsi="Times New Roman" w:cs="Times New Roman"/>
        </w:rPr>
        <w:t xml:space="preserve"> 2024). </w:t>
      </w:r>
      <w:r w:rsidR="00A76814" w:rsidRPr="00A230EB">
        <w:rPr>
          <w:rFonts w:ascii="Times New Roman" w:eastAsia="Arial" w:hAnsi="Times New Roman" w:cs="Times New Roman"/>
          <w:color w:val="000000" w:themeColor="text1"/>
        </w:rPr>
        <w:t xml:space="preserve">In contrast, </w:t>
      </w:r>
      <w:r w:rsidRPr="00A230EB">
        <w:rPr>
          <w:rFonts w:ascii="Times New Roman" w:eastAsia="Arial" w:hAnsi="Times New Roman" w:cs="Times New Roman"/>
          <w:color w:val="000000" w:themeColor="text1"/>
        </w:rPr>
        <w:t xml:space="preserve">plant diversity is maximized when fires are aligned with their historic disturbance regime </w:t>
      </w:r>
      <w:r w:rsidR="00A76814" w:rsidRPr="00A230EB">
        <w:rPr>
          <w:rFonts w:ascii="Times New Roman" w:eastAsia="Arial" w:hAnsi="Times New Roman" w:cs="Times New Roman"/>
          <w:color w:val="000000" w:themeColor="text1"/>
        </w:rPr>
        <w:t>(Miller and Safford</w:t>
      </w:r>
      <w:r w:rsidR="003745B3" w:rsidRPr="00A230EB">
        <w:rPr>
          <w:rFonts w:ascii="Times New Roman" w:eastAsia="Arial" w:hAnsi="Times New Roman" w:cs="Times New Roman"/>
          <w:color w:val="000000" w:themeColor="text1"/>
        </w:rPr>
        <w:t>,</w:t>
      </w:r>
      <w:r w:rsidR="00A76814" w:rsidRPr="00A230EB">
        <w:rPr>
          <w:rFonts w:ascii="Times New Roman" w:eastAsia="Arial" w:hAnsi="Times New Roman" w:cs="Times New Roman"/>
          <w:color w:val="000000" w:themeColor="text1"/>
        </w:rPr>
        <w:t xml:space="preserve"> 2020; Weeks et al.</w:t>
      </w:r>
      <w:r w:rsidR="003745B3" w:rsidRPr="00A230EB">
        <w:rPr>
          <w:rFonts w:ascii="Times New Roman" w:eastAsia="Arial" w:hAnsi="Times New Roman" w:cs="Times New Roman"/>
          <w:color w:val="000000" w:themeColor="text1"/>
        </w:rPr>
        <w:t>,</w:t>
      </w:r>
      <w:r w:rsidR="00A76814" w:rsidRPr="00A230EB">
        <w:rPr>
          <w:rFonts w:ascii="Times New Roman" w:eastAsia="Arial" w:hAnsi="Times New Roman" w:cs="Times New Roman"/>
          <w:color w:val="000000" w:themeColor="text1"/>
        </w:rPr>
        <w:t xml:space="preserve"> 2023). </w:t>
      </w:r>
      <w:ins w:id="11" w:author="Wallace, Madeleine - (maddiewallace)" w:date="2025-06-18T12:29:00Z" w16du:dateUtc="2025-06-18T19:29:00Z">
        <w:r w:rsidR="00A207AC">
          <w:rPr>
            <w:rFonts w:ascii="Times New Roman" w:eastAsia="Arial" w:hAnsi="Times New Roman" w:cs="Times New Roman"/>
            <w:color w:val="000000" w:themeColor="text1"/>
          </w:rPr>
          <w:t>For example,</w:t>
        </w:r>
      </w:ins>
      <w:ins w:id="12" w:author="Wallace, Madeleine - (maddiewallace)" w:date="2025-06-18T12:30:00Z" w16du:dateUtc="2025-06-18T19:30:00Z">
        <w:r w:rsidR="00A207AC">
          <w:rPr>
            <w:rFonts w:ascii="Times New Roman" w:eastAsia="Arial" w:hAnsi="Times New Roman" w:cs="Times New Roman"/>
            <w:color w:val="000000" w:themeColor="text1"/>
          </w:rPr>
          <w:t xml:space="preserve"> in yellow pine forests of California,</w:t>
        </w:r>
      </w:ins>
      <w:ins w:id="13" w:author="Wallace, Madeleine - (maddiewallace)" w:date="2025-06-18T12:29:00Z" w16du:dateUtc="2025-06-18T19:29:00Z">
        <w:r w:rsidR="00A207AC">
          <w:rPr>
            <w:rFonts w:ascii="Times New Roman" w:eastAsia="Arial" w:hAnsi="Times New Roman" w:cs="Times New Roman"/>
            <w:color w:val="000000" w:themeColor="text1"/>
          </w:rPr>
          <w:t xml:space="preserve"> </w:t>
        </w:r>
      </w:ins>
      <w:del w:id="14" w:author="Wallace, Madeleine - (maddiewallace)" w:date="2025-06-18T12:29:00Z" w16du:dateUtc="2025-06-18T19:29:00Z">
        <w:r w:rsidRPr="00A230EB" w:rsidDel="00A207AC">
          <w:rPr>
            <w:rFonts w:ascii="Times New Roman" w:eastAsia="Arial" w:hAnsi="Times New Roman" w:cs="Times New Roman"/>
            <w:color w:val="000000" w:themeColor="text1"/>
          </w:rPr>
          <w:delText>An example of which occurs i</w:delText>
        </w:r>
        <w:r w:rsidR="00A76814" w:rsidRPr="00A230EB" w:rsidDel="00A207AC">
          <w:rPr>
            <w:rFonts w:ascii="Times New Roman" w:eastAsia="Arial" w:hAnsi="Times New Roman" w:cs="Times New Roman"/>
            <w:color w:val="000000" w:themeColor="text1"/>
          </w:rPr>
          <w:delText xml:space="preserve">n </w:delText>
        </w:r>
        <w:r w:rsidRPr="00A230EB" w:rsidDel="00A207AC">
          <w:rPr>
            <w:rFonts w:ascii="Times New Roman" w:eastAsia="Arial" w:hAnsi="Times New Roman" w:cs="Times New Roman"/>
            <w:color w:val="000000" w:themeColor="text1"/>
          </w:rPr>
          <w:delText xml:space="preserve">the </w:delText>
        </w:r>
        <w:r w:rsidR="00A76814" w:rsidRPr="00A230EB" w:rsidDel="00A207AC">
          <w:rPr>
            <w:rFonts w:ascii="Times New Roman" w:eastAsia="Arial" w:hAnsi="Times New Roman" w:cs="Times New Roman"/>
            <w:color w:val="000000" w:themeColor="text1"/>
          </w:rPr>
          <w:delText>yellow pine</w:delText>
        </w:r>
        <w:r w:rsidR="00FB1270" w:rsidRPr="00A230EB" w:rsidDel="00A207AC">
          <w:rPr>
            <w:rFonts w:ascii="Times New Roman" w:eastAsia="Arial" w:hAnsi="Times New Roman" w:cs="Times New Roman"/>
            <w:color w:val="000000" w:themeColor="text1"/>
          </w:rPr>
          <w:delText xml:space="preserve"> (</w:delText>
        </w:r>
        <w:r w:rsidR="00FB1270" w:rsidRPr="00A230EB" w:rsidDel="00A207AC">
          <w:rPr>
            <w:rFonts w:ascii="Times New Roman" w:eastAsia="Arial" w:hAnsi="Times New Roman" w:cs="Times New Roman"/>
            <w:i/>
            <w:iCs/>
            <w:color w:val="000000" w:themeColor="text1"/>
          </w:rPr>
          <w:delText>Pinus ponderosa</w:delText>
        </w:r>
        <w:r w:rsidR="002A0C3A" w:rsidRPr="00A230EB" w:rsidDel="00A207AC">
          <w:rPr>
            <w:rFonts w:ascii="Times New Roman" w:eastAsia="Arial" w:hAnsi="Times New Roman" w:cs="Times New Roman"/>
            <w:color w:val="000000" w:themeColor="text1"/>
          </w:rPr>
          <w:delText xml:space="preserve"> </w:delText>
        </w:r>
        <w:r w:rsidR="00FB1270" w:rsidRPr="00A230EB" w:rsidDel="00A207AC">
          <w:rPr>
            <w:rFonts w:ascii="Times New Roman" w:eastAsia="Arial" w:hAnsi="Times New Roman" w:cs="Times New Roman"/>
            <w:color w:val="000000" w:themeColor="text1"/>
          </w:rPr>
          <w:delText xml:space="preserve">and </w:delText>
        </w:r>
        <w:r w:rsidR="00FB1270" w:rsidRPr="00A230EB" w:rsidDel="00A207AC">
          <w:rPr>
            <w:rFonts w:ascii="Times New Roman" w:eastAsia="Arial" w:hAnsi="Times New Roman" w:cs="Times New Roman"/>
            <w:i/>
            <w:iCs/>
            <w:color w:val="000000" w:themeColor="text1"/>
          </w:rPr>
          <w:delText>P. jeffreyi</w:delText>
        </w:r>
        <w:r w:rsidR="00FB1270" w:rsidRPr="00A230EB" w:rsidDel="00A207AC">
          <w:rPr>
            <w:rFonts w:ascii="Times New Roman" w:eastAsia="Arial" w:hAnsi="Times New Roman" w:cs="Times New Roman"/>
            <w:color w:val="000000" w:themeColor="text1"/>
          </w:rPr>
          <w:delText>)</w:delText>
        </w:r>
        <w:r w:rsidR="00A76814" w:rsidRPr="00A230EB" w:rsidDel="00A207AC">
          <w:rPr>
            <w:rFonts w:ascii="Times New Roman" w:eastAsia="Arial" w:hAnsi="Times New Roman" w:cs="Times New Roman"/>
            <w:color w:val="000000" w:themeColor="text1"/>
          </w:rPr>
          <w:delText xml:space="preserve"> forests of California, which are adapted to low-severity fire</w:delText>
        </w:r>
        <w:r w:rsidRPr="00A230EB" w:rsidDel="00A207AC">
          <w:rPr>
            <w:rFonts w:ascii="Times New Roman" w:eastAsia="Arial" w:hAnsi="Times New Roman" w:cs="Times New Roman"/>
            <w:color w:val="000000" w:themeColor="text1"/>
          </w:rPr>
          <w:delText xml:space="preserve">. </w:delText>
        </w:r>
      </w:del>
      <w:r w:rsidR="00A76814" w:rsidRPr="00A230EB">
        <w:rPr>
          <w:rFonts w:ascii="Times New Roman" w:eastAsia="Arial" w:hAnsi="Times New Roman" w:cs="Times New Roman"/>
          <w:color w:val="000000" w:themeColor="text1"/>
        </w:rPr>
        <w:t>Richter et al. (2019) found that diversity follows a strong unimodal curve</w:t>
      </w:r>
      <w:r w:rsidRPr="00A230EB">
        <w:rPr>
          <w:rFonts w:ascii="Times New Roman" w:eastAsia="Arial" w:hAnsi="Times New Roman" w:cs="Times New Roman"/>
          <w:color w:val="000000" w:themeColor="text1"/>
        </w:rPr>
        <w:t xml:space="preserve"> wherein </w:t>
      </w:r>
      <w:r w:rsidR="00A76814" w:rsidRPr="00A230EB">
        <w:rPr>
          <w:rFonts w:ascii="Times New Roman" w:eastAsia="Arial" w:hAnsi="Times New Roman" w:cs="Times New Roman"/>
          <w:color w:val="000000" w:themeColor="text1"/>
        </w:rPr>
        <w:t xml:space="preserve">the extreme ends of a burn severity gradient </w:t>
      </w:r>
      <w:r w:rsidR="00A76814" w:rsidRPr="00A230EB">
        <w:rPr>
          <w:rFonts w:ascii="Times New Roman" w:eastAsia="Arial" w:hAnsi="Times New Roman" w:cs="Times New Roman"/>
          <w:color w:val="000000" w:themeColor="text1"/>
        </w:rPr>
        <w:lastRenderedPageBreak/>
        <w:t>(no fire and high-severity fire) had the lowest richness and diversity, while low</w:t>
      </w:r>
      <w:r w:rsidRPr="00A230EB">
        <w:rPr>
          <w:rFonts w:ascii="Times New Roman" w:eastAsia="Arial" w:hAnsi="Times New Roman" w:cs="Times New Roman"/>
          <w:color w:val="000000" w:themeColor="text1"/>
        </w:rPr>
        <w:t xml:space="preserve">- </w:t>
      </w:r>
      <w:r w:rsidR="00A76814" w:rsidRPr="00A230EB">
        <w:rPr>
          <w:rFonts w:ascii="Times New Roman" w:eastAsia="Arial" w:hAnsi="Times New Roman" w:cs="Times New Roman"/>
          <w:color w:val="000000" w:themeColor="text1"/>
        </w:rPr>
        <w:t>and moderate</w:t>
      </w:r>
      <w:r w:rsidRPr="00A230EB">
        <w:rPr>
          <w:rFonts w:ascii="Times New Roman" w:eastAsia="Arial" w:hAnsi="Times New Roman" w:cs="Times New Roman"/>
          <w:color w:val="000000" w:themeColor="text1"/>
        </w:rPr>
        <w:t>-</w:t>
      </w:r>
      <w:r w:rsidR="00A76814" w:rsidRPr="00A230EB">
        <w:rPr>
          <w:rFonts w:ascii="Times New Roman" w:eastAsia="Arial" w:hAnsi="Times New Roman" w:cs="Times New Roman"/>
          <w:color w:val="000000" w:themeColor="text1"/>
        </w:rPr>
        <w:t>severity resulted in the greatest richness and diversity.</w:t>
      </w:r>
    </w:p>
    <w:p w14:paraId="00000019" w14:textId="4BC4EF69" w:rsidR="00ED12FC" w:rsidRPr="0052122D" w:rsidRDefault="001140B7" w:rsidP="00B27815">
      <w:pPr>
        <w:spacing w:after="0" w:line="480" w:lineRule="auto"/>
        <w:ind w:firstLine="720"/>
        <w:rPr>
          <w:rFonts w:ascii="Times New Roman" w:eastAsia="Arial" w:hAnsi="Times New Roman" w:cs="Times New Roman"/>
        </w:rPr>
      </w:pPr>
      <w:bookmarkStart w:id="15" w:name="OLE_LINK6"/>
      <w:bookmarkStart w:id="16" w:name="OLE_LINK5"/>
      <w:bookmarkEnd w:id="7"/>
      <w:r>
        <w:rPr>
          <w:rFonts w:ascii="Times New Roman" w:eastAsia="Arial" w:hAnsi="Times New Roman" w:cs="Times New Roman"/>
        </w:rPr>
        <w:t xml:space="preserve">To better understand shifts in diversity and composition following fire, </w:t>
      </w:r>
      <w:r w:rsidR="00D31837">
        <w:rPr>
          <w:rFonts w:ascii="Times New Roman" w:eastAsia="Arial" w:hAnsi="Times New Roman" w:cs="Times New Roman"/>
        </w:rPr>
        <w:t>ecologists</w:t>
      </w:r>
      <w:r>
        <w:rPr>
          <w:rFonts w:ascii="Times New Roman" w:eastAsia="Arial" w:hAnsi="Times New Roman" w:cs="Times New Roman"/>
        </w:rPr>
        <w:t xml:space="preserve"> ha</w:t>
      </w:r>
      <w:r w:rsidR="00D31837">
        <w:rPr>
          <w:rFonts w:ascii="Times New Roman" w:eastAsia="Arial" w:hAnsi="Times New Roman" w:cs="Times New Roman"/>
        </w:rPr>
        <w:t>ve</w:t>
      </w:r>
      <w:r>
        <w:rPr>
          <w:rFonts w:ascii="Times New Roman" w:eastAsia="Arial" w:hAnsi="Times New Roman" w:cs="Times New Roman"/>
        </w:rPr>
        <w:t xml:space="preserve"> increasingly turned to functional traits as a tool to </w:t>
      </w:r>
      <w:r w:rsidR="00BF722C">
        <w:rPr>
          <w:rFonts w:ascii="Times New Roman" w:eastAsia="Arial" w:hAnsi="Times New Roman" w:cs="Times New Roman"/>
        </w:rPr>
        <w:t>explain</w:t>
      </w:r>
      <w:r>
        <w:rPr>
          <w:rFonts w:ascii="Times New Roman" w:eastAsia="Arial" w:hAnsi="Times New Roman" w:cs="Times New Roman"/>
        </w:rPr>
        <w:t xml:space="preserve"> plant community response to disturbance. </w:t>
      </w:r>
      <w:r w:rsidR="006C29A5">
        <w:rPr>
          <w:rFonts w:ascii="Times New Roman" w:eastAsia="Arial" w:hAnsi="Times New Roman" w:cs="Times New Roman"/>
        </w:rPr>
        <w:t>F</w:t>
      </w:r>
      <w:r w:rsidR="00D90E9B">
        <w:rPr>
          <w:rFonts w:ascii="Times New Roman" w:eastAsia="Arial" w:hAnsi="Times New Roman" w:cs="Times New Roman"/>
        </w:rPr>
        <w:t xml:space="preserve">unctional traits </w:t>
      </w:r>
      <w:r w:rsidR="00D31837">
        <w:rPr>
          <w:rFonts w:ascii="Times New Roman" w:eastAsia="Arial" w:hAnsi="Times New Roman" w:cs="Times New Roman"/>
        </w:rPr>
        <w:t xml:space="preserve">can </w:t>
      </w:r>
      <w:r w:rsidR="00D90E9B">
        <w:rPr>
          <w:rFonts w:ascii="Times New Roman" w:eastAsia="Arial" w:hAnsi="Times New Roman" w:cs="Times New Roman"/>
        </w:rPr>
        <w:t xml:space="preserve">offer a </w:t>
      </w:r>
      <w:r w:rsidR="008A61E0">
        <w:rPr>
          <w:rFonts w:ascii="Times New Roman" w:eastAsia="Arial" w:hAnsi="Times New Roman" w:cs="Times New Roman"/>
        </w:rPr>
        <w:t>mechanistic</w:t>
      </w:r>
      <w:r w:rsidR="00D90E9B">
        <w:rPr>
          <w:rFonts w:ascii="Times New Roman" w:eastAsia="Arial" w:hAnsi="Times New Roman" w:cs="Times New Roman"/>
        </w:rPr>
        <w:t xml:space="preserve"> framework for understanding </w:t>
      </w:r>
      <w:r w:rsidR="008A61E0">
        <w:rPr>
          <w:rFonts w:ascii="Times New Roman" w:eastAsia="Arial" w:hAnsi="Times New Roman" w:cs="Times New Roman"/>
        </w:rPr>
        <w:t xml:space="preserve">plant </w:t>
      </w:r>
      <w:r w:rsidR="00D90E9B">
        <w:rPr>
          <w:rFonts w:ascii="Times New Roman" w:eastAsia="Arial" w:hAnsi="Times New Roman" w:cs="Times New Roman"/>
        </w:rPr>
        <w:t>community response</w:t>
      </w:r>
      <w:r w:rsidR="005324A6">
        <w:rPr>
          <w:rFonts w:ascii="Times New Roman" w:eastAsia="Arial" w:hAnsi="Times New Roman" w:cs="Times New Roman"/>
        </w:rPr>
        <w:t>s</w:t>
      </w:r>
      <w:r w:rsidR="00D90E9B">
        <w:rPr>
          <w:rFonts w:ascii="Times New Roman" w:eastAsia="Arial" w:hAnsi="Times New Roman" w:cs="Times New Roman"/>
        </w:rPr>
        <w:t xml:space="preserve"> to</w:t>
      </w:r>
      <w:r w:rsidR="008A61E0">
        <w:rPr>
          <w:rFonts w:ascii="Times New Roman" w:eastAsia="Arial" w:hAnsi="Times New Roman" w:cs="Times New Roman"/>
        </w:rPr>
        <w:t xml:space="preserve"> </w:t>
      </w:r>
      <w:r w:rsidR="00D31837">
        <w:rPr>
          <w:rFonts w:ascii="Times New Roman" w:eastAsia="Arial" w:hAnsi="Times New Roman" w:cs="Times New Roman"/>
        </w:rPr>
        <w:t xml:space="preserve">wildfire </w:t>
      </w:r>
      <w:r w:rsidRPr="0052122D">
        <w:rPr>
          <w:rFonts w:ascii="Times New Roman" w:eastAsia="Arial" w:hAnsi="Times New Roman" w:cs="Times New Roman"/>
        </w:rPr>
        <w:t>(Keeley et al.</w:t>
      </w:r>
      <w:r w:rsidR="00CA2547">
        <w:rPr>
          <w:rFonts w:ascii="Times New Roman" w:eastAsia="Arial" w:hAnsi="Times New Roman" w:cs="Times New Roman"/>
        </w:rPr>
        <w:t>,</w:t>
      </w:r>
      <w:r w:rsidRPr="0052122D">
        <w:rPr>
          <w:rFonts w:ascii="Times New Roman" w:eastAsia="Arial" w:hAnsi="Times New Roman" w:cs="Times New Roman"/>
        </w:rPr>
        <w:t xml:space="preserve"> 2011). </w:t>
      </w:r>
      <w:proofErr w:type="spellStart"/>
      <w:r w:rsidRPr="0052122D">
        <w:rPr>
          <w:rFonts w:ascii="Times New Roman" w:eastAsia="Arial" w:hAnsi="Times New Roman" w:cs="Times New Roman"/>
        </w:rPr>
        <w:t>Plumanns-Pouton</w:t>
      </w:r>
      <w:proofErr w:type="spellEnd"/>
      <w:r w:rsidRPr="0052122D">
        <w:rPr>
          <w:rFonts w:ascii="Times New Roman" w:eastAsia="Arial" w:hAnsi="Times New Roman" w:cs="Times New Roman"/>
        </w:rPr>
        <w:t xml:space="preserve"> et al.</w:t>
      </w:r>
      <w:r w:rsidR="00615099">
        <w:rPr>
          <w:rFonts w:ascii="Times New Roman" w:eastAsia="Arial" w:hAnsi="Times New Roman" w:cs="Times New Roman"/>
        </w:rPr>
        <w:t xml:space="preserve"> (2024)</w:t>
      </w:r>
      <w:r w:rsidR="008A61E0">
        <w:rPr>
          <w:rFonts w:ascii="Times New Roman" w:eastAsia="Arial" w:hAnsi="Times New Roman" w:cs="Times New Roman"/>
        </w:rPr>
        <w:t xml:space="preserve"> </w:t>
      </w:r>
      <w:r w:rsidRPr="0052122D">
        <w:rPr>
          <w:rFonts w:ascii="Times New Roman" w:eastAsia="Arial" w:hAnsi="Times New Roman" w:cs="Times New Roman"/>
        </w:rPr>
        <w:t xml:space="preserve">were able to accurately predict the change in relative abundance of plant functional types based on reproductive and life-history strategies across an 81-year post-fire </w:t>
      </w:r>
      <w:proofErr w:type="spellStart"/>
      <w:r w:rsidRPr="0052122D">
        <w:rPr>
          <w:rFonts w:ascii="Times New Roman" w:eastAsia="Arial" w:hAnsi="Times New Roman" w:cs="Times New Roman"/>
        </w:rPr>
        <w:t>chronosequence</w:t>
      </w:r>
      <w:proofErr w:type="spellEnd"/>
      <w:r w:rsidRPr="0052122D">
        <w:rPr>
          <w:rFonts w:ascii="Times New Roman" w:eastAsia="Arial" w:hAnsi="Times New Roman" w:cs="Times New Roman"/>
        </w:rPr>
        <w:t xml:space="preserve"> in Australia. </w:t>
      </w:r>
      <w:r w:rsidR="00D31837">
        <w:rPr>
          <w:rFonts w:ascii="Times New Roman" w:eastAsia="Arial" w:hAnsi="Times New Roman" w:cs="Times New Roman"/>
        </w:rPr>
        <w:t>While fire acts as an ecological filter by favoring certain functional traits, the nature of this filter shifts with increasing fire severity</w:t>
      </w:r>
      <w:r w:rsidR="00CA2547">
        <w:rPr>
          <w:rFonts w:ascii="Times New Roman" w:eastAsia="Arial" w:hAnsi="Times New Roman" w:cs="Times New Roman"/>
        </w:rPr>
        <w:t>,</w:t>
      </w:r>
      <w:r w:rsidR="00D31837">
        <w:rPr>
          <w:rFonts w:ascii="Times New Roman" w:eastAsia="Arial" w:hAnsi="Times New Roman" w:cs="Times New Roman"/>
        </w:rPr>
        <w:t xml:space="preserve"> and the specific traits that confer </w:t>
      </w:r>
      <w:r w:rsidR="00CA2547">
        <w:rPr>
          <w:rFonts w:ascii="Times New Roman" w:eastAsia="Arial" w:hAnsi="Times New Roman" w:cs="Times New Roman"/>
        </w:rPr>
        <w:t xml:space="preserve">competitive </w:t>
      </w:r>
      <w:r w:rsidR="00D31837">
        <w:rPr>
          <w:rFonts w:ascii="Times New Roman" w:eastAsia="Arial" w:hAnsi="Times New Roman" w:cs="Times New Roman"/>
        </w:rPr>
        <w:t xml:space="preserve">advantages can vary </w:t>
      </w:r>
      <w:r w:rsidR="00333EBA">
        <w:rPr>
          <w:rFonts w:ascii="Times New Roman" w:eastAsia="Arial" w:hAnsi="Times New Roman" w:cs="Times New Roman"/>
        </w:rPr>
        <w:t>with</w:t>
      </w:r>
      <w:r w:rsidR="00D31837">
        <w:rPr>
          <w:rFonts w:ascii="Times New Roman" w:eastAsia="Arial" w:hAnsi="Times New Roman" w:cs="Times New Roman"/>
        </w:rPr>
        <w:t xml:space="preserve"> fire severity. </w:t>
      </w:r>
      <w:r w:rsidR="005324A6">
        <w:rPr>
          <w:rFonts w:ascii="Times New Roman" w:eastAsia="Arial" w:hAnsi="Times New Roman" w:cs="Times New Roman"/>
        </w:rPr>
        <w:t>This is observed in</w:t>
      </w:r>
      <w:r w:rsidR="00D31837">
        <w:rPr>
          <w:rFonts w:ascii="Times New Roman" w:eastAsia="Arial" w:hAnsi="Times New Roman" w:cs="Times New Roman"/>
        </w:rPr>
        <w:t xml:space="preserve"> </w:t>
      </w:r>
      <w:r w:rsidR="005324A6" w:rsidRPr="0052122D">
        <w:rPr>
          <w:rFonts w:ascii="Times New Roman" w:eastAsia="Arial" w:hAnsi="Times New Roman" w:cs="Times New Roman"/>
        </w:rPr>
        <w:t>Taber and Mitchell (2023</w:t>
      </w:r>
      <w:r w:rsidR="005324A6">
        <w:rPr>
          <w:rFonts w:ascii="Times New Roman" w:eastAsia="Arial" w:hAnsi="Times New Roman" w:cs="Times New Roman"/>
        </w:rPr>
        <w:t xml:space="preserve">), who </w:t>
      </w:r>
      <w:r w:rsidRPr="0052122D">
        <w:rPr>
          <w:rFonts w:ascii="Times New Roman" w:eastAsia="Arial" w:hAnsi="Times New Roman" w:cs="Times New Roman"/>
        </w:rPr>
        <w:t>found that high-severity fire differentially selected species with lower leaf dry matter content (LDMC) and height in the first year after wildfire</w:t>
      </w:r>
      <w:r w:rsidR="005324A6">
        <w:rPr>
          <w:rFonts w:ascii="Times New Roman" w:eastAsia="Arial" w:hAnsi="Times New Roman" w:cs="Times New Roman"/>
        </w:rPr>
        <w:t xml:space="preserve"> along a burn severity gradient</w:t>
      </w:r>
      <w:r w:rsidRPr="0052122D">
        <w:rPr>
          <w:rFonts w:ascii="Times New Roman" w:eastAsia="Arial" w:hAnsi="Times New Roman" w:cs="Times New Roman"/>
        </w:rPr>
        <w:t xml:space="preserve">. Wang and </w:t>
      </w:r>
      <w:proofErr w:type="spellStart"/>
      <w:r w:rsidRPr="0052122D">
        <w:rPr>
          <w:rFonts w:ascii="Times New Roman" w:eastAsia="Arial" w:hAnsi="Times New Roman" w:cs="Times New Roman"/>
        </w:rPr>
        <w:t>Kemball</w:t>
      </w:r>
      <w:proofErr w:type="spellEnd"/>
      <w:r w:rsidRPr="0052122D">
        <w:rPr>
          <w:rFonts w:ascii="Times New Roman" w:eastAsia="Arial" w:hAnsi="Times New Roman" w:cs="Times New Roman"/>
        </w:rPr>
        <w:t xml:space="preserve"> (2005) found that </w:t>
      </w:r>
      <w:r w:rsidR="00B12FAD">
        <w:rPr>
          <w:rFonts w:ascii="Times New Roman" w:eastAsia="Arial" w:hAnsi="Times New Roman" w:cs="Times New Roman"/>
        </w:rPr>
        <w:t xml:space="preserve">the </w:t>
      </w:r>
      <w:r w:rsidRPr="0052122D">
        <w:rPr>
          <w:rFonts w:ascii="Times New Roman" w:eastAsia="Arial" w:hAnsi="Times New Roman" w:cs="Times New Roman"/>
        </w:rPr>
        <w:t>regeneration strateg</w:t>
      </w:r>
      <w:r w:rsidR="005324A6">
        <w:rPr>
          <w:rFonts w:ascii="Times New Roman" w:eastAsia="Arial" w:hAnsi="Times New Roman" w:cs="Times New Roman"/>
        </w:rPr>
        <w:t>ies in Canad</w:t>
      </w:r>
      <w:r w:rsidR="00B12FAD">
        <w:rPr>
          <w:rFonts w:ascii="Times New Roman" w:eastAsia="Arial" w:hAnsi="Times New Roman" w:cs="Times New Roman"/>
        </w:rPr>
        <w:t>ian</w:t>
      </w:r>
      <w:r w:rsidR="005324A6">
        <w:rPr>
          <w:rFonts w:ascii="Times New Roman" w:eastAsia="Arial" w:hAnsi="Times New Roman" w:cs="Times New Roman"/>
        </w:rPr>
        <w:t xml:space="preserve"> boreal forest</w:t>
      </w:r>
      <w:r w:rsidR="00B12FAD">
        <w:rPr>
          <w:rFonts w:ascii="Times New Roman" w:eastAsia="Arial" w:hAnsi="Times New Roman" w:cs="Times New Roman"/>
        </w:rPr>
        <w:t xml:space="preserve"> understories</w:t>
      </w:r>
      <w:r w:rsidR="005324A6">
        <w:rPr>
          <w:rFonts w:ascii="Times New Roman" w:eastAsia="Arial" w:hAnsi="Times New Roman" w:cs="Times New Roman"/>
        </w:rPr>
        <w:t xml:space="preserve"> </w:t>
      </w:r>
      <w:r w:rsidRPr="0052122D">
        <w:rPr>
          <w:rFonts w:ascii="Times New Roman" w:eastAsia="Arial" w:hAnsi="Times New Roman" w:cs="Times New Roman"/>
        </w:rPr>
        <w:t xml:space="preserve">changed </w:t>
      </w:r>
      <w:r w:rsidR="00B12FAD">
        <w:rPr>
          <w:rFonts w:ascii="Times New Roman" w:eastAsia="Arial" w:hAnsi="Times New Roman" w:cs="Times New Roman"/>
        </w:rPr>
        <w:t>as fire severity increased; they found that, across a gradient of scorched, lightly burned, and severely burned plots, the understory was dominated by</w:t>
      </w:r>
      <w:r w:rsidRPr="0052122D">
        <w:rPr>
          <w:rFonts w:ascii="Times New Roman" w:eastAsia="Arial" w:hAnsi="Times New Roman" w:cs="Times New Roman"/>
        </w:rPr>
        <w:t xml:space="preserve"> </w:t>
      </w:r>
      <w:r w:rsidR="005324A6">
        <w:rPr>
          <w:rFonts w:ascii="Times New Roman" w:eastAsia="Arial" w:hAnsi="Times New Roman" w:cs="Times New Roman"/>
        </w:rPr>
        <w:t xml:space="preserve">resprouters, </w:t>
      </w:r>
      <w:r w:rsidRPr="0052122D">
        <w:rPr>
          <w:rFonts w:ascii="Times New Roman" w:eastAsia="Arial" w:hAnsi="Times New Roman" w:cs="Times New Roman"/>
        </w:rPr>
        <w:t>seed</w:t>
      </w:r>
      <w:r w:rsidR="00BF722C">
        <w:rPr>
          <w:rFonts w:ascii="Times New Roman" w:eastAsia="Arial" w:hAnsi="Times New Roman" w:cs="Times New Roman"/>
        </w:rPr>
        <w:t>-</w:t>
      </w:r>
      <w:r w:rsidRPr="0052122D">
        <w:rPr>
          <w:rFonts w:ascii="Times New Roman" w:eastAsia="Arial" w:hAnsi="Times New Roman" w:cs="Times New Roman"/>
        </w:rPr>
        <w:t>banking species</w:t>
      </w:r>
      <w:r w:rsidR="005324A6">
        <w:rPr>
          <w:rFonts w:ascii="Times New Roman" w:eastAsia="Arial" w:hAnsi="Times New Roman" w:cs="Times New Roman"/>
        </w:rPr>
        <w:t xml:space="preserve">, </w:t>
      </w:r>
      <w:r w:rsidR="00B12FAD">
        <w:rPr>
          <w:rFonts w:ascii="Times New Roman" w:eastAsia="Arial" w:hAnsi="Times New Roman" w:cs="Times New Roman"/>
        </w:rPr>
        <w:t>and</w:t>
      </w:r>
      <w:r w:rsidR="005324A6">
        <w:rPr>
          <w:rFonts w:ascii="Times New Roman" w:eastAsia="Arial" w:hAnsi="Times New Roman" w:cs="Times New Roman"/>
        </w:rPr>
        <w:t xml:space="preserve"> </w:t>
      </w:r>
      <w:r w:rsidRPr="0052122D">
        <w:rPr>
          <w:rFonts w:ascii="Times New Roman" w:eastAsia="Arial" w:hAnsi="Times New Roman" w:cs="Times New Roman"/>
        </w:rPr>
        <w:t>dispersal-dependent</w:t>
      </w:r>
      <w:r w:rsidR="00AA6D05">
        <w:rPr>
          <w:rFonts w:ascii="Times New Roman" w:eastAsia="Arial" w:hAnsi="Times New Roman" w:cs="Times New Roman"/>
        </w:rPr>
        <w:t xml:space="preserve"> </w:t>
      </w:r>
      <w:r w:rsidRPr="0052122D">
        <w:rPr>
          <w:rFonts w:ascii="Times New Roman" w:eastAsia="Arial" w:hAnsi="Times New Roman" w:cs="Times New Roman"/>
        </w:rPr>
        <w:t>colonizers</w:t>
      </w:r>
      <w:r w:rsidR="00B12FAD">
        <w:rPr>
          <w:rFonts w:ascii="Times New Roman" w:eastAsia="Arial" w:hAnsi="Times New Roman" w:cs="Times New Roman"/>
        </w:rPr>
        <w:t>, respectively</w:t>
      </w:r>
      <w:r w:rsidR="005324A6">
        <w:rPr>
          <w:rFonts w:ascii="Times New Roman" w:eastAsia="Arial" w:hAnsi="Times New Roman" w:cs="Times New Roman"/>
        </w:rPr>
        <w:t xml:space="preserve">. </w:t>
      </w:r>
      <w:r w:rsidRPr="00A230EB">
        <w:rPr>
          <w:rFonts w:ascii="Times New Roman" w:eastAsia="Arial" w:hAnsi="Times New Roman" w:cs="Times New Roman"/>
          <w:color w:val="000000" w:themeColor="text1"/>
        </w:rPr>
        <w:t xml:space="preserve">These results </w:t>
      </w:r>
      <w:r w:rsidR="005324A6" w:rsidRPr="00A230EB">
        <w:rPr>
          <w:rFonts w:ascii="Times New Roman" w:eastAsia="Arial" w:hAnsi="Times New Roman" w:cs="Times New Roman"/>
          <w:color w:val="000000" w:themeColor="text1"/>
        </w:rPr>
        <w:t>suggest</w:t>
      </w:r>
      <w:r w:rsidRPr="00A230EB">
        <w:rPr>
          <w:rFonts w:ascii="Times New Roman" w:eastAsia="Arial" w:hAnsi="Times New Roman" w:cs="Times New Roman"/>
          <w:color w:val="000000" w:themeColor="text1"/>
        </w:rPr>
        <w:t xml:space="preserve"> that</w:t>
      </w:r>
      <w:r w:rsidR="005324A6" w:rsidRPr="00A230EB">
        <w:rPr>
          <w:rFonts w:ascii="Times New Roman" w:eastAsia="Arial" w:hAnsi="Times New Roman" w:cs="Times New Roman"/>
          <w:color w:val="000000" w:themeColor="text1"/>
        </w:rPr>
        <w:t xml:space="preserve"> high-severity fire</w:t>
      </w:r>
      <w:ins w:id="17" w:author="Wallace, Madeleine - (maddiewallace)" w:date="2025-06-18T12:50:00Z" w16du:dateUtc="2025-06-18T19:50:00Z">
        <w:r w:rsidR="00B27815">
          <w:rPr>
            <w:rFonts w:ascii="Times New Roman" w:eastAsia="Arial" w:hAnsi="Times New Roman" w:cs="Times New Roman"/>
            <w:color w:val="000000" w:themeColor="text1"/>
          </w:rPr>
          <w:t xml:space="preserve"> </w:t>
        </w:r>
      </w:ins>
      <w:ins w:id="18" w:author="Wallace, Madeleine - (maddiewallace)" w:date="2025-06-18T12:48:00Z" w16du:dateUtc="2025-06-18T19:48:00Z">
        <w:r w:rsidR="002D27D2" w:rsidRPr="00A230EB">
          <w:rPr>
            <w:rFonts w:ascii="Times New Roman" w:eastAsia="Arial" w:hAnsi="Times New Roman" w:cs="Times New Roman"/>
            <w:color w:val="000000" w:themeColor="text1"/>
          </w:rPr>
          <w:t>can limit the ability of reference forest communities to regenerate, instead favoring species with alternative regeneration strategies</w:t>
        </w:r>
      </w:ins>
      <w:ins w:id="19" w:author="Wallace, Madeleine - (maddiewallace)" w:date="2025-06-18T12:51:00Z" w16du:dateUtc="2025-06-18T19:51:00Z">
        <w:r w:rsidR="00B27815">
          <w:rPr>
            <w:rFonts w:ascii="Times New Roman" w:eastAsia="Arial" w:hAnsi="Times New Roman" w:cs="Times New Roman"/>
            <w:color w:val="000000" w:themeColor="text1"/>
          </w:rPr>
          <w:t>, which</w:t>
        </w:r>
      </w:ins>
      <w:ins w:id="20" w:author="Wallace, Madeleine - (maddiewallace)" w:date="2025-06-18T12:49:00Z" w16du:dateUtc="2025-06-18T19:49:00Z">
        <w:r w:rsidR="002D27D2">
          <w:rPr>
            <w:rFonts w:ascii="Times New Roman" w:eastAsia="Arial" w:hAnsi="Times New Roman" w:cs="Times New Roman"/>
          </w:rPr>
          <w:t xml:space="preserve"> Savage, Mast, &amp; </w:t>
        </w:r>
        <w:proofErr w:type="spellStart"/>
        <w:r w:rsidR="002D27D2">
          <w:rPr>
            <w:rFonts w:ascii="Times New Roman" w:eastAsia="Arial" w:hAnsi="Times New Roman" w:cs="Times New Roman"/>
          </w:rPr>
          <w:t>Fedemma</w:t>
        </w:r>
        <w:proofErr w:type="spellEnd"/>
        <w:r w:rsidR="00B27815">
          <w:rPr>
            <w:rFonts w:ascii="Times New Roman" w:eastAsia="Arial" w:hAnsi="Times New Roman" w:cs="Times New Roman"/>
          </w:rPr>
          <w:t xml:space="preserve"> and Haffey attribute to high-severity fire effects on the abiotic environment (</w:t>
        </w:r>
      </w:ins>
      <w:ins w:id="21" w:author="Wallace, Madeleine - (maddiewallace)" w:date="2025-06-18T12:50:00Z" w16du:dateUtc="2025-06-18T19:50:00Z">
        <w:r w:rsidR="00B27815">
          <w:rPr>
            <w:rFonts w:ascii="Times New Roman" w:eastAsia="Arial" w:hAnsi="Times New Roman" w:cs="Times New Roman"/>
          </w:rPr>
          <w:t>2013, 2018).</w:t>
        </w:r>
      </w:ins>
      <w:ins w:id="22" w:author="Wallace, Madeleine - (maddiewallace)" w:date="2025-06-18T12:52:00Z" w16du:dateUtc="2025-06-18T19:52:00Z">
        <w:r w:rsidR="00B27815">
          <w:rPr>
            <w:rFonts w:ascii="Times New Roman" w:eastAsia="Arial" w:hAnsi="Times New Roman" w:cs="Times New Roman"/>
          </w:rPr>
          <w:t xml:space="preserve"> </w:t>
        </w:r>
      </w:ins>
      <w:del w:id="23" w:author="Wallace, Madeleine - (maddiewallace)" w:date="2025-06-18T12:48:00Z" w16du:dateUtc="2025-06-18T19:48:00Z">
        <w:r w:rsidR="005324A6" w:rsidRPr="00A230EB" w:rsidDel="002D27D2">
          <w:rPr>
            <w:rFonts w:ascii="Times New Roman" w:eastAsia="Arial" w:hAnsi="Times New Roman" w:cs="Times New Roman"/>
            <w:color w:val="000000" w:themeColor="text1"/>
          </w:rPr>
          <w:delText xml:space="preserve">, </w:delText>
        </w:r>
      </w:del>
      <w:commentRangeStart w:id="24"/>
      <w:del w:id="25" w:author="Wallace, Madeleine - (maddiewallace)" w:date="2025-06-18T12:50:00Z" w16du:dateUtc="2025-06-18T19:50:00Z">
        <w:r w:rsidR="005324A6" w:rsidRPr="00A230EB" w:rsidDel="00B27815">
          <w:rPr>
            <w:rFonts w:ascii="Times New Roman" w:eastAsia="Arial" w:hAnsi="Times New Roman" w:cs="Times New Roman"/>
            <w:color w:val="000000" w:themeColor="text1"/>
          </w:rPr>
          <w:delText>through effects on the abiotic environment</w:delText>
        </w:r>
        <w:commentRangeEnd w:id="24"/>
        <w:r w:rsidR="0044395B" w:rsidRPr="00A230EB" w:rsidDel="00B27815">
          <w:rPr>
            <w:rStyle w:val="CommentReference"/>
            <w:color w:val="000000" w:themeColor="text1"/>
          </w:rPr>
          <w:commentReference w:id="24"/>
        </w:r>
        <w:r w:rsidR="005324A6" w:rsidRPr="00A230EB" w:rsidDel="00B27815">
          <w:rPr>
            <w:rFonts w:ascii="Times New Roman" w:eastAsia="Arial" w:hAnsi="Times New Roman" w:cs="Times New Roman"/>
            <w:color w:val="000000" w:themeColor="text1"/>
          </w:rPr>
          <w:delText xml:space="preserve"> (Savage, Mast, &amp; Feddema, 2013; Haffey et al., 2018), can limit the ability of reference forest communities to regenerate, instead favoring species with alternative regeneration strategies.</w:delText>
        </w:r>
      </w:del>
      <w:del w:id="26" w:author="Wallace, Madeleine - (maddiewallace)" w:date="2025-06-18T12:48:00Z" w16du:dateUtc="2025-06-18T19:48:00Z">
        <w:r w:rsidR="005324A6" w:rsidDel="002D27D2">
          <w:rPr>
            <w:rFonts w:ascii="Times New Roman" w:eastAsia="Arial" w:hAnsi="Times New Roman" w:cs="Times New Roman"/>
          </w:rPr>
          <w:delText xml:space="preserve"> </w:delText>
        </w:r>
      </w:del>
      <w:r w:rsidR="005324A6">
        <w:rPr>
          <w:rFonts w:ascii="Times New Roman" w:eastAsia="Arial" w:hAnsi="Times New Roman" w:cs="Times New Roman"/>
        </w:rPr>
        <w:t>This shift may initiate an ecosystem type conversion.</w:t>
      </w:r>
      <w:r w:rsidRPr="0052122D">
        <w:rPr>
          <w:rFonts w:ascii="Times New Roman" w:eastAsia="Arial" w:hAnsi="Times New Roman" w:cs="Times New Roman"/>
        </w:rPr>
        <w:t xml:space="preserve"> </w:t>
      </w:r>
      <w:r w:rsidR="005324A6">
        <w:rPr>
          <w:rFonts w:ascii="Times New Roman" w:eastAsia="Arial" w:hAnsi="Times New Roman" w:cs="Times New Roman"/>
        </w:rPr>
        <w:t>Once</w:t>
      </w:r>
      <w:r w:rsidRPr="0052122D">
        <w:rPr>
          <w:rFonts w:ascii="Times New Roman" w:eastAsia="Arial" w:hAnsi="Times New Roman" w:cs="Times New Roman"/>
        </w:rPr>
        <w:t xml:space="preserve"> an alternate plant community is established, </w:t>
      </w:r>
      <w:r w:rsidR="00FF0918">
        <w:rPr>
          <w:rFonts w:ascii="Times New Roman" w:eastAsia="Arial" w:hAnsi="Times New Roman" w:cs="Times New Roman"/>
        </w:rPr>
        <w:t xml:space="preserve">dense </w:t>
      </w:r>
      <w:r w:rsidRPr="0052122D">
        <w:rPr>
          <w:rFonts w:ascii="Times New Roman" w:eastAsia="Arial" w:hAnsi="Times New Roman" w:cs="Times New Roman"/>
        </w:rPr>
        <w:t xml:space="preserve">grasses and woody plants can </w:t>
      </w:r>
      <w:r w:rsidR="005324A6">
        <w:rPr>
          <w:rFonts w:ascii="Times New Roman" w:eastAsia="Arial" w:hAnsi="Times New Roman" w:cs="Times New Roman"/>
        </w:rPr>
        <w:t xml:space="preserve">inhibit </w:t>
      </w:r>
      <w:r w:rsidRPr="0052122D">
        <w:rPr>
          <w:rFonts w:ascii="Times New Roman" w:eastAsia="Arial" w:hAnsi="Times New Roman" w:cs="Times New Roman"/>
        </w:rPr>
        <w:t xml:space="preserve">the recruitment of conifer seedlings, </w:t>
      </w:r>
      <w:r w:rsidR="0080635B">
        <w:rPr>
          <w:rFonts w:ascii="Times New Roman" w:eastAsia="Arial" w:hAnsi="Times New Roman" w:cs="Times New Roman"/>
        </w:rPr>
        <w:t>further driving</w:t>
      </w:r>
      <w:r w:rsidRPr="0052122D">
        <w:rPr>
          <w:rFonts w:ascii="Times New Roman" w:eastAsia="Arial" w:hAnsi="Times New Roman" w:cs="Times New Roman"/>
        </w:rPr>
        <w:t xml:space="preserve"> alternate assembly trajectories (</w:t>
      </w:r>
      <w:commentRangeStart w:id="27"/>
      <w:r w:rsidR="0044395B">
        <w:rPr>
          <w:rFonts w:ascii="Times New Roman" w:eastAsia="Arial" w:hAnsi="Times New Roman" w:cs="Times New Roman"/>
        </w:rPr>
        <w:t>Pearson 1942</w:t>
      </w:r>
      <w:commentRangeEnd w:id="27"/>
      <w:r w:rsidR="0044395B">
        <w:rPr>
          <w:rStyle w:val="CommentReference"/>
        </w:rPr>
        <w:commentReference w:id="27"/>
      </w:r>
      <w:r w:rsidR="0044395B">
        <w:rPr>
          <w:rFonts w:ascii="Times New Roman" w:eastAsia="Arial" w:hAnsi="Times New Roman" w:cs="Times New Roman"/>
        </w:rPr>
        <w:t xml:space="preserve">; </w:t>
      </w:r>
      <w:r w:rsidRPr="0052122D">
        <w:rPr>
          <w:rFonts w:ascii="Times New Roman" w:eastAsia="Arial" w:hAnsi="Times New Roman" w:cs="Times New Roman"/>
        </w:rPr>
        <w:t>Singleton et al.</w:t>
      </w:r>
      <w:r w:rsidR="00FF0918">
        <w:rPr>
          <w:rFonts w:ascii="Times New Roman" w:eastAsia="Arial" w:hAnsi="Times New Roman" w:cs="Times New Roman"/>
        </w:rPr>
        <w:t>,</w:t>
      </w:r>
      <w:r w:rsidRPr="0052122D">
        <w:rPr>
          <w:rFonts w:ascii="Times New Roman" w:eastAsia="Arial" w:hAnsi="Times New Roman" w:cs="Times New Roman"/>
        </w:rPr>
        <w:t xml:space="preserve"> 2021).</w:t>
      </w:r>
    </w:p>
    <w:p w14:paraId="0CECBDCA" w14:textId="5DD9C833" w:rsidR="0067223F" w:rsidRDefault="00A33B13" w:rsidP="0067223F">
      <w:pPr>
        <w:spacing w:after="0" w:line="480" w:lineRule="auto"/>
        <w:ind w:firstLine="720"/>
        <w:rPr>
          <w:rFonts w:ascii="Times New Roman" w:eastAsia="Arial" w:hAnsi="Times New Roman" w:cs="Times New Roman"/>
        </w:rPr>
      </w:pPr>
      <w:bookmarkStart w:id="28" w:name="OLE_LINK7"/>
      <w:bookmarkEnd w:id="10"/>
      <w:bookmarkEnd w:id="15"/>
      <w:r>
        <w:rPr>
          <w:rFonts w:ascii="Times New Roman" w:eastAsia="Arial" w:hAnsi="Times New Roman" w:cs="Times New Roman"/>
        </w:rPr>
        <w:lastRenderedPageBreak/>
        <w:t>Given the mechanistic framework of functional traits, we can use them to predict compositional outcomes of increasing fire severity</w:t>
      </w:r>
      <w:r w:rsidR="00BC47BB">
        <w:rPr>
          <w:rFonts w:ascii="Times New Roman" w:eastAsia="Arial" w:hAnsi="Times New Roman" w:cs="Times New Roman"/>
        </w:rPr>
        <w:t xml:space="preserve">. </w:t>
      </w:r>
      <w:r>
        <w:rPr>
          <w:rFonts w:ascii="Times New Roman" w:eastAsia="Arial" w:hAnsi="Times New Roman" w:cs="Times New Roman"/>
        </w:rPr>
        <w:t>It is expected that high-severity disturbance will increase the abundance of ruderal species (Grime 1977)</w:t>
      </w:r>
      <w:r w:rsidR="00BC47BB">
        <w:rPr>
          <w:rFonts w:ascii="Times New Roman" w:eastAsia="Arial" w:hAnsi="Times New Roman" w:cs="Times New Roman"/>
        </w:rPr>
        <w:t xml:space="preserve">, </w:t>
      </w:r>
      <w:r>
        <w:rPr>
          <w:rFonts w:ascii="Times New Roman" w:eastAsia="Arial" w:hAnsi="Times New Roman" w:cs="Times New Roman"/>
        </w:rPr>
        <w:t>which are</w:t>
      </w:r>
      <w:r w:rsidR="00BC47BB">
        <w:rPr>
          <w:rFonts w:ascii="Times New Roman" w:eastAsia="Arial" w:hAnsi="Times New Roman" w:cs="Times New Roman"/>
        </w:rPr>
        <w:t xml:space="preserve"> characterized by rapid growth, short life span, and high reproductive output. Ruderal species often possess resource-acquisitive traits such as high specific leaf area (SLA) and low seed mass</w:t>
      </w:r>
      <w:r>
        <w:rPr>
          <w:rFonts w:ascii="Times New Roman" w:eastAsia="Arial" w:hAnsi="Times New Roman" w:cs="Times New Roman"/>
        </w:rPr>
        <w:t xml:space="preserve"> (</w:t>
      </w:r>
      <w:r w:rsidR="00D40FE8">
        <w:rPr>
          <w:rFonts w:ascii="Times New Roman" w:eastAsia="Arial" w:hAnsi="Times New Roman" w:cs="Times New Roman"/>
        </w:rPr>
        <w:t xml:space="preserve">Westoby, 1998; </w:t>
      </w:r>
      <w:r>
        <w:rPr>
          <w:rFonts w:ascii="Times New Roman" w:eastAsia="Arial" w:hAnsi="Times New Roman" w:cs="Times New Roman"/>
        </w:rPr>
        <w:t>Wright et al., 2004)</w:t>
      </w:r>
      <w:r w:rsidR="00BC47BB">
        <w:rPr>
          <w:rFonts w:ascii="Times New Roman" w:eastAsia="Arial" w:hAnsi="Times New Roman" w:cs="Times New Roman"/>
        </w:rPr>
        <w:t xml:space="preserve">, which enable rapid exploitation of post-fire </w:t>
      </w:r>
      <w:r w:rsidR="00A07057">
        <w:rPr>
          <w:rFonts w:ascii="Times New Roman" w:eastAsia="Arial" w:hAnsi="Times New Roman" w:cs="Times New Roman"/>
        </w:rPr>
        <w:t>resources</w:t>
      </w:r>
      <w:r w:rsidR="00AC1851">
        <w:rPr>
          <w:rFonts w:ascii="Times New Roman" w:eastAsia="Arial" w:hAnsi="Times New Roman" w:cs="Times New Roman"/>
        </w:rPr>
        <w:t>, e.g., high light</w:t>
      </w:r>
      <w:r w:rsidR="00BC47BB">
        <w:rPr>
          <w:rFonts w:ascii="Times New Roman" w:eastAsia="Arial" w:hAnsi="Times New Roman" w:cs="Times New Roman"/>
        </w:rPr>
        <w:t>. Resprouting ability is another highly adaptive trait common in fire-adapted ecosystems</w:t>
      </w:r>
      <w:r w:rsidR="005324A6">
        <w:rPr>
          <w:rFonts w:ascii="Times New Roman" w:eastAsia="Arial" w:hAnsi="Times New Roman" w:cs="Times New Roman"/>
        </w:rPr>
        <w:t xml:space="preserve">, </w:t>
      </w:r>
      <w:r w:rsidR="00BC47BB">
        <w:rPr>
          <w:rFonts w:ascii="Times New Roman" w:eastAsia="Arial" w:hAnsi="Times New Roman" w:cs="Times New Roman"/>
        </w:rPr>
        <w:t xml:space="preserve">typically </w:t>
      </w:r>
      <w:r w:rsidR="005324A6">
        <w:rPr>
          <w:rFonts w:ascii="Times New Roman" w:eastAsia="Arial" w:hAnsi="Times New Roman" w:cs="Times New Roman"/>
        </w:rPr>
        <w:t xml:space="preserve">providing a competitive </w:t>
      </w:r>
      <w:r w:rsidR="00BC47BB">
        <w:rPr>
          <w:rFonts w:ascii="Times New Roman" w:eastAsia="Arial" w:hAnsi="Times New Roman" w:cs="Times New Roman"/>
        </w:rPr>
        <w:t xml:space="preserve">advantage </w:t>
      </w:r>
      <w:r w:rsidR="005324A6">
        <w:rPr>
          <w:rFonts w:ascii="Times New Roman" w:eastAsia="Arial" w:hAnsi="Times New Roman" w:cs="Times New Roman"/>
        </w:rPr>
        <w:t>in</w:t>
      </w:r>
      <w:r w:rsidR="00BC47BB">
        <w:rPr>
          <w:rFonts w:ascii="Times New Roman" w:eastAsia="Arial" w:hAnsi="Times New Roman" w:cs="Times New Roman"/>
        </w:rPr>
        <w:t xml:space="preserve"> low</w:t>
      </w:r>
      <w:r w:rsidR="007E1E21">
        <w:rPr>
          <w:rFonts w:ascii="Times New Roman" w:eastAsia="Arial" w:hAnsi="Times New Roman" w:cs="Times New Roman"/>
        </w:rPr>
        <w:t>-</w:t>
      </w:r>
      <w:r w:rsidR="00BC47BB">
        <w:rPr>
          <w:rFonts w:ascii="Times New Roman" w:eastAsia="Arial" w:hAnsi="Times New Roman" w:cs="Times New Roman"/>
        </w:rPr>
        <w:t xml:space="preserve"> and moderate</w:t>
      </w:r>
      <w:r w:rsidR="007E1E21">
        <w:rPr>
          <w:rFonts w:ascii="Times New Roman" w:eastAsia="Arial" w:hAnsi="Times New Roman" w:cs="Times New Roman"/>
        </w:rPr>
        <w:t>-</w:t>
      </w:r>
      <w:r w:rsidR="00BC47BB">
        <w:rPr>
          <w:rFonts w:ascii="Times New Roman" w:eastAsia="Arial" w:hAnsi="Times New Roman" w:cs="Times New Roman"/>
        </w:rPr>
        <w:t>severity fire regimes (Falk et al.</w:t>
      </w:r>
      <w:r w:rsidR="007E1E21">
        <w:rPr>
          <w:rFonts w:ascii="Times New Roman" w:eastAsia="Arial" w:hAnsi="Times New Roman" w:cs="Times New Roman"/>
        </w:rPr>
        <w:t>,</w:t>
      </w:r>
      <w:r w:rsidR="00BC47BB">
        <w:rPr>
          <w:rFonts w:ascii="Times New Roman" w:eastAsia="Arial" w:hAnsi="Times New Roman" w:cs="Times New Roman"/>
        </w:rPr>
        <w:t xml:space="preserve"> 2022).</w:t>
      </w:r>
      <w:r w:rsidR="003A14C3">
        <w:rPr>
          <w:rFonts w:ascii="Times New Roman" w:eastAsia="Arial" w:hAnsi="Times New Roman" w:cs="Times New Roman"/>
        </w:rPr>
        <w:t xml:space="preserve"> </w:t>
      </w:r>
      <w:r w:rsidR="00BC47BB" w:rsidRPr="0052122D">
        <w:rPr>
          <w:rFonts w:ascii="Times New Roman" w:eastAsia="Arial" w:hAnsi="Times New Roman" w:cs="Times New Roman"/>
        </w:rPr>
        <w:t xml:space="preserve">However, </w:t>
      </w:r>
      <w:r w:rsidR="00BC47BB">
        <w:rPr>
          <w:rFonts w:ascii="Times New Roman" w:eastAsia="Arial" w:hAnsi="Times New Roman" w:cs="Times New Roman"/>
        </w:rPr>
        <w:t>the intense soil heating associated with higher severity fires can damage basal buds and root crowns, limiting the survival of resprouters</w:t>
      </w:r>
      <w:r w:rsidR="003C4273">
        <w:rPr>
          <w:rFonts w:ascii="Times New Roman" w:eastAsia="Arial" w:hAnsi="Times New Roman" w:cs="Times New Roman"/>
        </w:rPr>
        <w:t xml:space="preserve"> (</w:t>
      </w:r>
      <w:commentRangeStart w:id="29"/>
      <w:r w:rsidR="003C4273">
        <w:rPr>
          <w:rFonts w:ascii="Times New Roman" w:eastAsia="Arial" w:hAnsi="Times New Roman" w:cs="Times New Roman"/>
        </w:rPr>
        <w:t>Clarke et al. 2013</w:t>
      </w:r>
      <w:commentRangeEnd w:id="29"/>
      <w:r w:rsidR="003C4273">
        <w:rPr>
          <w:rStyle w:val="CommentReference"/>
        </w:rPr>
        <w:commentReference w:id="29"/>
      </w:r>
      <w:r w:rsidR="003C4273">
        <w:rPr>
          <w:rFonts w:ascii="Times New Roman" w:eastAsia="Arial" w:hAnsi="Times New Roman" w:cs="Times New Roman"/>
        </w:rPr>
        <w:t>)</w:t>
      </w:r>
      <w:r w:rsidR="00BC47BB">
        <w:rPr>
          <w:rFonts w:ascii="Times New Roman" w:eastAsia="Arial" w:hAnsi="Times New Roman" w:cs="Times New Roman"/>
        </w:rPr>
        <w:t xml:space="preserve">. As a result, only </w:t>
      </w:r>
      <w:r w:rsidR="00CA1456">
        <w:rPr>
          <w:rFonts w:ascii="Times New Roman" w:eastAsia="Arial" w:hAnsi="Times New Roman" w:cs="Times New Roman"/>
        </w:rPr>
        <w:t xml:space="preserve">the most </w:t>
      </w:r>
      <w:r w:rsidR="00BC47BB">
        <w:rPr>
          <w:rFonts w:ascii="Times New Roman" w:eastAsia="Arial" w:hAnsi="Times New Roman" w:cs="Times New Roman"/>
        </w:rPr>
        <w:t>deeply rooted species</w:t>
      </w:r>
      <w:r w:rsidR="00130DB4">
        <w:rPr>
          <w:rFonts w:ascii="Times New Roman" w:eastAsia="Arial" w:hAnsi="Times New Roman" w:cs="Times New Roman"/>
        </w:rPr>
        <w:t>, such as shrubs (</w:t>
      </w:r>
      <w:commentRangeStart w:id="30"/>
      <w:r w:rsidR="00130DB4">
        <w:rPr>
          <w:rFonts w:ascii="Times New Roman" w:eastAsia="Arial" w:hAnsi="Times New Roman" w:cs="Times New Roman"/>
        </w:rPr>
        <w:t>Minor</w:t>
      </w:r>
      <w:commentRangeEnd w:id="30"/>
      <w:r w:rsidR="00130DB4">
        <w:rPr>
          <w:rStyle w:val="CommentReference"/>
        </w:rPr>
        <w:commentReference w:id="30"/>
      </w:r>
      <w:r w:rsidR="00130DB4">
        <w:rPr>
          <w:rFonts w:ascii="Times New Roman" w:eastAsia="Arial" w:hAnsi="Times New Roman" w:cs="Times New Roman"/>
        </w:rPr>
        <w:t xml:space="preserve"> et al. 2017, Coop 2022),</w:t>
      </w:r>
      <w:r w:rsidR="00BC47BB">
        <w:rPr>
          <w:rFonts w:ascii="Times New Roman" w:eastAsia="Arial" w:hAnsi="Times New Roman" w:cs="Times New Roman"/>
        </w:rPr>
        <w:t xml:space="preserve"> may retain the ability to resprout </w:t>
      </w:r>
      <w:r w:rsidR="00130DB4">
        <w:rPr>
          <w:rFonts w:ascii="Times New Roman" w:eastAsia="Arial" w:hAnsi="Times New Roman" w:cs="Times New Roman"/>
        </w:rPr>
        <w:t>following high-severity fire</w:t>
      </w:r>
      <w:r w:rsidR="00BC47BB">
        <w:rPr>
          <w:rFonts w:ascii="Times New Roman" w:eastAsia="Arial" w:hAnsi="Times New Roman" w:cs="Times New Roman"/>
        </w:rPr>
        <w:t>. Additionally, plant height, a trait linked to competitive ability in Westoby’s</w:t>
      </w:r>
      <w:r w:rsidR="00193C23">
        <w:rPr>
          <w:rFonts w:ascii="Times New Roman" w:eastAsia="Arial" w:hAnsi="Times New Roman" w:cs="Times New Roman"/>
        </w:rPr>
        <w:t xml:space="preserve"> (1998)</w:t>
      </w:r>
      <w:r w:rsidR="00BC47BB">
        <w:rPr>
          <w:rFonts w:ascii="Times New Roman" w:eastAsia="Arial" w:hAnsi="Times New Roman" w:cs="Times New Roman"/>
        </w:rPr>
        <w:t xml:space="preserve"> leaf-height-seed (LHS) framework, also varies with fire severity. </w:t>
      </w:r>
      <w:r w:rsidR="002806D9">
        <w:rPr>
          <w:rFonts w:ascii="Times New Roman" w:eastAsia="Arial" w:hAnsi="Times New Roman" w:cs="Times New Roman"/>
        </w:rPr>
        <w:t>Plant height is expected to increase following fire because it is</w:t>
      </w:r>
      <w:r w:rsidR="003A14C3">
        <w:rPr>
          <w:rFonts w:ascii="Times New Roman" w:eastAsia="Arial" w:hAnsi="Times New Roman" w:cs="Times New Roman"/>
        </w:rPr>
        <w:t xml:space="preserve"> </w:t>
      </w:r>
      <w:r w:rsidR="00DB000D" w:rsidRPr="00DB000D">
        <w:rPr>
          <w:rFonts w:ascii="Times New Roman" w:eastAsia="Arial" w:hAnsi="Times New Roman" w:cs="Times New Roman"/>
        </w:rPr>
        <w:t>anticipated</w:t>
      </w:r>
      <w:r w:rsidR="003A14C3">
        <w:rPr>
          <w:rFonts w:ascii="Times New Roman" w:eastAsia="Arial" w:hAnsi="Times New Roman" w:cs="Times New Roman"/>
        </w:rPr>
        <w:t xml:space="preserve"> </w:t>
      </w:r>
      <w:r w:rsidR="002806D9">
        <w:rPr>
          <w:rFonts w:ascii="Times New Roman" w:eastAsia="Arial" w:hAnsi="Times New Roman" w:cs="Times New Roman"/>
        </w:rPr>
        <w:t xml:space="preserve">that disturbance will initiate competition for released resources (Grime 1977). </w:t>
      </w:r>
      <w:r w:rsidR="00103B63">
        <w:rPr>
          <w:rFonts w:ascii="Times New Roman" w:eastAsia="Arial" w:hAnsi="Times New Roman" w:cs="Times New Roman"/>
        </w:rPr>
        <w:t xml:space="preserve">In contrast, high-severity fire often resets competitive dynamics, favoring </w:t>
      </w:r>
      <w:ins w:id="31" w:author="Wallace, Madeleine - (maddiewallace)" w:date="2025-06-18T13:10:00Z" w16du:dateUtc="2025-06-18T20:10:00Z">
        <w:r w:rsidR="0067223F">
          <w:rPr>
            <w:rFonts w:ascii="Times New Roman" w:eastAsia="Arial" w:hAnsi="Times New Roman" w:cs="Times New Roman"/>
          </w:rPr>
          <w:t xml:space="preserve">rapidly colonizing </w:t>
        </w:r>
      </w:ins>
      <w:del w:id="32" w:author="Wallace, Madeleine - (maddiewallace)" w:date="2025-06-18T13:01:00Z" w16du:dateUtc="2025-06-18T20:01:00Z">
        <w:r w:rsidR="00103B63" w:rsidDel="0067223F">
          <w:rPr>
            <w:rFonts w:ascii="Times New Roman" w:eastAsia="Arial" w:hAnsi="Times New Roman" w:cs="Times New Roman"/>
          </w:rPr>
          <w:delText>shorter, faster-colonizing species</w:delText>
        </w:r>
      </w:del>
      <w:ins w:id="33" w:author="Wallace, Madeleine - (maddiewallace)" w:date="2025-06-18T13:01:00Z" w16du:dateUtc="2025-06-18T20:01:00Z">
        <w:r w:rsidR="0067223F">
          <w:rPr>
            <w:rFonts w:ascii="Times New Roman" w:eastAsia="Arial" w:hAnsi="Times New Roman" w:cs="Times New Roman"/>
          </w:rPr>
          <w:t>ruderal</w:t>
        </w:r>
      </w:ins>
      <w:ins w:id="34" w:author="Wallace, Madeleine - (maddiewallace)" w:date="2025-06-18T13:10:00Z" w16du:dateUtc="2025-06-18T20:10:00Z">
        <w:r w:rsidR="0067223F">
          <w:rPr>
            <w:rFonts w:ascii="Times New Roman" w:eastAsia="Arial" w:hAnsi="Times New Roman" w:cs="Times New Roman"/>
          </w:rPr>
          <w:t>s</w:t>
        </w:r>
      </w:ins>
      <w:r w:rsidR="00103B63">
        <w:rPr>
          <w:rFonts w:ascii="Times New Roman" w:eastAsia="Arial" w:hAnsi="Times New Roman" w:cs="Times New Roman"/>
        </w:rPr>
        <w:t xml:space="preserve"> over taller</w:t>
      </w:r>
      <w:ins w:id="35" w:author="Wallace, Madeleine - (maddiewallace)" w:date="2025-06-18T13:07:00Z" w16du:dateUtc="2025-06-18T20:07:00Z">
        <w:r w:rsidR="0067223F">
          <w:rPr>
            <w:rFonts w:ascii="Times New Roman" w:eastAsia="Arial" w:hAnsi="Times New Roman" w:cs="Times New Roman"/>
          </w:rPr>
          <w:t xml:space="preserve"> </w:t>
        </w:r>
      </w:ins>
      <w:del w:id="36" w:author="Wallace, Madeleine - (maddiewallace)" w:date="2025-06-18T13:07:00Z" w16du:dateUtc="2025-06-18T20:07:00Z">
        <w:r w:rsidR="00103B63" w:rsidDel="0067223F">
          <w:rPr>
            <w:rFonts w:ascii="Times New Roman" w:eastAsia="Arial" w:hAnsi="Times New Roman" w:cs="Times New Roman"/>
          </w:rPr>
          <w:delText xml:space="preserve">, slower-growing </w:delText>
        </w:r>
      </w:del>
      <w:r w:rsidR="00103B63">
        <w:rPr>
          <w:rFonts w:ascii="Times New Roman" w:eastAsia="Arial" w:hAnsi="Times New Roman" w:cs="Times New Roman"/>
        </w:rPr>
        <w:t>competitors.</w:t>
      </w:r>
      <w:bookmarkStart w:id="37" w:name="OLE_LINK8"/>
      <w:bookmarkEnd w:id="28"/>
    </w:p>
    <w:p w14:paraId="0000001B" w14:textId="3FEE5B87" w:rsidR="00ED12FC" w:rsidRPr="0052122D" w:rsidRDefault="00D31837" w:rsidP="00103B63">
      <w:pPr>
        <w:spacing w:after="0" w:line="480" w:lineRule="auto"/>
        <w:ind w:firstLine="720"/>
        <w:rPr>
          <w:rFonts w:ascii="Times New Roman" w:eastAsia="Arial" w:hAnsi="Times New Roman" w:cs="Times New Roman"/>
        </w:rPr>
      </w:pPr>
      <w:r>
        <w:rPr>
          <w:rFonts w:ascii="Times New Roman" w:eastAsia="Arial" w:hAnsi="Times New Roman" w:cs="Times New Roman"/>
        </w:rPr>
        <w:t>Understanding post-fire vegetation dynamics is essential not only for</w:t>
      </w:r>
      <w:r w:rsidR="005324A6">
        <w:rPr>
          <w:rFonts w:ascii="Times New Roman" w:eastAsia="Arial" w:hAnsi="Times New Roman" w:cs="Times New Roman"/>
        </w:rPr>
        <w:t xml:space="preserve"> </w:t>
      </w:r>
      <w:r>
        <w:rPr>
          <w:rFonts w:ascii="Times New Roman" w:eastAsia="Arial" w:hAnsi="Times New Roman" w:cs="Times New Roman"/>
        </w:rPr>
        <w:t xml:space="preserve">ecological theory, but also for informing land management decisions and restoration efforts. As wildfires </w:t>
      </w:r>
      <w:r w:rsidR="005324A6">
        <w:rPr>
          <w:rFonts w:ascii="Times New Roman" w:eastAsia="Arial" w:hAnsi="Times New Roman" w:cs="Times New Roman"/>
        </w:rPr>
        <w:t>across the western U.S. grow</w:t>
      </w:r>
      <w:r>
        <w:rPr>
          <w:rFonts w:ascii="Times New Roman" w:eastAsia="Arial" w:hAnsi="Times New Roman" w:cs="Times New Roman"/>
        </w:rPr>
        <w:t xml:space="preserve"> more severe, predicting how plant communities will reorganize can guide actions to </w:t>
      </w:r>
      <w:r w:rsidR="005324A6">
        <w:rPr>
          <w:rFonts w:ascii="Times New Roman" w:eastAsia="Arial" w:hAnsi="Times New Roman" w:cs="Times New Roman"/>
        </w:rPr>
        <w:t>conserve</w:t>
      </w:r>
      <w:r>
        <w:rPr>
          <w:rFonts w:ascii="Times New Roman" w:eastAsia="Arial" w:hAnsi="Times New Roman" w:cs="Times New Roman"/>
        </w:rPr>
        <w:t xml:space="preserve"> biodiversity, maintain ecosystem services, and reduce undesirable state shifts. Here, w</w:t>
      </w:r>
      <w:r w:rsidRPr="0052122D">
        <w:rPr>
          <w:rFonts w:ascii="Times New Roman" w:eastAsia="Arial" w:hAnsi="Times New Roman" w:cs="Times New Roman"/>
        </w:rPr>
        <w:t>e use understory</w:t>
      </w:r>
      <w:r w:rsidR="005324A6">
        <w:rPr>
          <w:rFonts w:ascii="Times New Roman" w:eastAsia="Arial" w:hAnsi="Times New Roman" w:cs="Times New Roman"/>
        </w:rPr>
        <w:t xml:space="preserve"> plant</w:t>
      </w:r>
      <w:r w:rsidRPr="0052122D">
        <w:rPr>
          <w:rFonts w:ascii="Times New Roman" w:eastAsia="Arial" w:hAnsi="Times New Roman" w:cs="Times New Roman"/>
        </w:rPr>
        <w:t xml:space="preserve"> community data collected </w:t>
      </w:r>
      <w:r w:rsidR="0028741D">
        <w:rPr>
          <w:rFonts w:ascii="Times New Roman" w:eastAsia="Arial" w:hAnsi="Times New Roman" w:cs="Times New Roman"/>
        </w:rPr>
        <w:t xml:space="preserve">five years </w:t>
      </w:r>
      <w:r w:rsidRPr="0052122D">
        <w:rPr>
          <w:rFonts w:ascii="Times New Roman" w:eastAsia="Arial" w:hAnsi="Times New Roman" w:cs="Times New Roman"/>
        </w:rPr>
        <w:t xml:space="preserve">after a mixed-severity fire in a ponderosa pine ecosystem to </w:t>
      </w:r>
      <w:r w:rsidR="005324A6">
        <w:rPr>
          <w:rFonts w:ascii="Times New Roman" w:eastAsia="Arial" w:hAnsi="Times New Roman" w:cs="Times New Roman"/>
        </w:rPr>
        <w:t>examine</w:t>
      </w:r>
      <w:r w:rsidRPr="0052122D">
        <w:rPr>
          <w:rFonts w:ascii="Times New Roman" w:eastAsia="Arial" w:hAnsi="Times New Roman" w:cs="Times New Roman"/>
        </w:rPr>
        <w:t xml:space="preserve"> </w:t>
      </w:r>
      <w:r w:rsidR="005324A6">
        <w:rPr>
          <w:rFonts w:ascii="Times New Roman" w:eastAsia="Arial" w:hAnsi="Times New Roman" w:cs="Times New Roman"/>
        </w:rPr>
        <w:t>how</w:t>
      </w:r>
      <w:r w:rsidRPr="0052122D">
        <w:rPr>
          <w:rFonts w:ascii="Times New Roman" w:eastAsia="Arial" w:hAnsi="Times New Roman" w:cs="Times New Roman"/>
        </w:rPr>
        <w:t xml:space="preserve"> fire severity </w:t>
      </w:r>
      <w:r w:rsidR="005324A6">
        <w:rPr>
          <w:rFonts w:ascii="Times New Roman" w:eastAsia="Arial" w:hAnsi="Times New Roman" w:cs="Times New Roman"/>
        </w:rPr>
        <w:t>influences</w:t>
      </w:r>
      <w:r w:rsidRPr="0052122D">
        <w:rPr>
          <w:rFonts w:ascii="Times New Roman" w:eastAsia="Arial" w:hAnsi="Times New Roman" w:cs="Times New Roman"/>
        </w:rPr>
        <w:t xml:space="preserve"> community </w:t>
      </w:r>
      <w:r w:rsidRPr="0052122D">
        <w:rPr>
          <w:rFonts w:ascii="Times New Roman" w:eastAsia="Arial" w:hAnsi="Times New Roman" w:cs="Times New Roman"/>
        </w:rPr>
        <w:lastRenderedPageBreak/>
        <w:t>composition</w:t>
      </w:r>
      <w:r>
        <w:rPr>
          <w:rFonts w:ascii="Times New Roman" w:eastAsia="Arial" w:hAnsi="Times New Roman" w:cs="Times New Roman"/>
        </w:rPr>
        <w:t xml:space="preserve"> and </w:t>
      </w:r>
      <w:r w:rsidR="005324A6">
        <w:rPr>
          <w:rFonts w:ascii="Times New Roman" w:eastAsia="Arial" w:hAnsi="Times New Roman" w:cs="Times New Roman"/>
        </w:rPr>
        <w:t>to investigate whether these</w:t>
      </w:r>
      <w:r w:rsidRPr="0052122D">
        <w:rPr>
          <w:rFonts w:ascii="Times New Roman" w:eastAsia="Arial" w:hAnsi="Times New Roman" w:cs="Times New Roman"/>
        </w:rPr>
        <w:t xml:space="preserve"> changes in composition can be explained by community functional traits.</w:t>
      </w:r>
      <w:r w:rsidR="00103B63">
        <w:rPr>
          <w:rFonts w:ascii="Times New Roman" w:eastAsia="Arial" w:hAnsi="Times New Roman" w:cs="Times New Roman"/>
        </w:rPr>
        <w:t xml:space="preserve"> </w:t>
      </w:r>
      <w:r w:rsidRPr="0052122D">
        <w:rPr>
          <w:rFonts w:ascii="Times New Roman" w:eastAsia="Arial" w:hAnsi="Times New Roman" w:cs="Times New Roman"/>
        </w:rPr>
        <w:t>We predict that:</w:t>
      </w:r>
    </w:p>
    <w:bookmarkEnd w:id="5"/>
    <w:p w14:paraId="0000001C" w14:textId="48E67F67" w:rsidR="00ED12FC" w:rsidRPr="0052122D" w:rsidRDefault="00DB000D" w:rsidP="0052122D">
      <w:pPr>
        <w:numPr>
          <w:ilvl w:val="0"/>
          <w:numId w:val="3"/>
        </w:numPr>
        <w:pBdr>
          <w:top w:val="nil"/>
          <w:left w:val="nil"/>
          <w:bottom w:val="nil"/>
          <w:right w:val="nil"/>
          <w:between w:val="nil"/>
        </w:pBdr>
        <w:spacing w:after="0" w:line="480" w:lineRule="auto"/>
        <w:rPr>
          <w:rFonts w:ascii="Times New Roman" w:eastAsia="Arial" w:hAnsi="Times New Roman" w:cs="Times New Roman"/>
        </w:rPr>
      </w:pPr>
      <w:r w:rsidRPr="0052122D">
        <w:rPr>
          <w:rFonts w:ascii="Times New Roman" w:eastAsia="Arial" w:hAnsi="Times New Roman" w:cs="Times New Roman"/>
        </w:rPr>
        <w:t xml:space="preserve">High-severity fire will be associated with a distinct understory community, </w:t>
      </w:r>
      <w:r w:rsidR="005324A6">
        <w:rPr>
          <w:rFonts w:ascii="Times New Roman" w:eastAsia="Arial" w:hAnsi="Times New Roman" w:cs="Times New Roman"/>
        </w:rPr>
        <w:t>whereas unburned</w:t>
      </w:r>
      <w:r w:rsidRPr="0052122D">
        <w:rPr>
          <w:rFonts w:ascii="Times New Roman" w:eastAsia="Arial" w:hAnsi="Times New Roman" w:cs="Times New Roman"/>
        </w:rPr>
        <w:t xml:space="preserve"> and low-severity fire </w:t>
      </w:r>
      <w:r w:rsidR="005324A6">
        <w:rPr>
          <w:rFonts w:ascii="Times New Roman" w:eastAsia="Arial" w:hAnsi="Times New Roman" w:cs="Times New Roman"/>
        </w:rPr>
        <w:t>areas</w:t>
      </w:r>
      <w:r w:rsidRPr="0052122D">
        <w:rPr>
          <w:rFonts w:ascii="Times New Roman" w:eastAsia="Arial" w:hAnsi="Times New Roman" w:cs="Times New Roman"/>
        </w:rPr>
        <w:t xml:space="preserve"> </w:t>
      </w:r>
      <w:r w:rsidR="005324A6">
        <w:rPr>
          <w:rFonts w:ascii="Times New Roman" w:eastAsia="Arial" w:hAnsi="Times New Roman" w:cs="Times New Roman"/>
        </w:rPr>
        <w:t>will contain</w:t>
      </w:r>
      <w:r w:rsidRPr="0052122D">
        <w:rPr>
          <w:rFonts w:ascii="Times New Roman" w:eastAsia="Arial" w:hAnsi="Times New Roman" w:cs="Times New Roman"/>
        </w:rPr>
        <w:t xml:space="preserve"> similar understory communities.</w:t>
      </w:r>
    </w:p>
    <w:p w14:paraId="0A38E303" w14:textId="61D8C867" w:rsidR="00103B63" w:rsidRPr="00103B63" w:rsidRDefault="00DB000D" w:rsidP="00103B63">
      <w:pPr>
        <w:numPr>
          <w:ilvl w:val="0"/>
          <w:numId w:val="3"/>
        </w:numPr>
        <w:pBdr>
          <w:top w:val="nil"/>
          <w:left w:val="nil"/>
          <w:bottom w:val="nil"/>
          <w:right w:val="nil"/>
          <w:between w:val="nil"/>
        </w:pBdr>
        <w:spacing w:line="480" w:lineRule="auto"/>
        <w:rPr>
          <w:rFonts w:ascii="Times New Roman" w:eastAsia="Arial" w:hAnsi="Times New Roman" w:cs="Times New Roman"/>
        </w:rPr>
      </w:pPr>
      <w:r w:rsidRPr="0052122D">
        <w:rPr>
          <w:rFonts w:ascii="Times New Roman" w:eastAsia="Arial" w:hAnsi="Times New Roman" w:cs="Times New Roman"/>
        </w:rPr>
        <w:t xml:space="preserve">Differences in community composition following high-severity fire will be driven by species with </w:t>
      </w:r>
      <w:r w:rsidR="005324A6">
        <w:rPr>
          <w:rFonts w:ascii="Times New Roman" w:eastAsia="Arial" w:hAnsi="Times New Roman" w:cs="Times New Roman"/>
        </w:rPr>
        <w:t xml:space="preserve">these functional traits: </w:t>
      </w:r>
      <w:r w:rsidRPr="0052122D">
        <w:rPr>
          <w:rFonts w:ascii="Times New Roman" w:eastAsia="Arial" w:hAnsi="Times New Roman" w:cs="Times New Roman"/>
        </w:rPr>
        <w:t>increased specific leaf area and height, decreased seed mass, and a decrease in resprouting ability.</w:t>
      </w:r>
    </w:p>
    <w:bookmarkEnd w:id="16"/>
    <w:bookmarkEnd w:id="37"/>
    <w:p w14:paraId="0000001F" w14:textId="2C2E2730"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2. METHODS</w:t>
      </w:r>
    </w:p>
    <w:p w14:paraId="00000021" w14:textId="6A8A3CBE"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2.1 </w:t>
      </w:r>
      <w:r w:rsidRPr="0052122D">
        <w:rPr>
          <w:rFonts w:ascii="Times New Roman" w:eastAsia="Arial" w:hAnsi="Times New Roman" w:cs="Times New Roman"/>
          <w:b/>
        </w:rPr>
        <w:t>Study Site</w:t>
      </w:r>
    </w:p>
    <w:p w14:paraId="00000023" w14:textId="0CE8FD05" w:rsidR="00ED12FC" w:rsidRPr="0052122D" w:rsidRDefault="00DB000D" w:rsidP="00103B63">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This study was conducted within and immediately adjacent to the perimeter of the 2019 Museum Fire, located approximately 1.6 km north of Flagstaff, Arizona, USA (35.252169, -111.634913 WGS84).</w:t>
      </w:r>
      <w:r w:rsidR="00644631">
        <w:rPr>
          <w:rFonts w:ascii="Times New Roman" w:eastAsia="Arial" w:hAnsi="Times New Roman" w:cs="Times New Roman"/>
        </w:rPr>
        <w:t xml:space="preserve"> </w:t>
      </w:r>
      <w:r w:rsidRPr="0052122D">
        <w:rPr>
          <w:rFonts w:ascii="Times New Roman" w:eastAsia="Arial" w:hAnsi="Times New Roman" w:cs="Times New Roman"/>
        </w:rPr>
        <w:t>The Museum Fire</w:t>
      </w:r>
      <w:r w:rsidR="00BF694E">
        <w:rPr>
          <w:rFonts w:ascii="Times New Roman" w:eastAsia="Arial" w:hAnsi="Times New Roman" w:cs="Times New Roman"/>
        </w:rPr>
        <w:t xml:space="preserve"> </w:t>
      </w:r>
      <w:r w:rsidR="00BF694E" w:rsidRPr="0052122D">
        <w:rPr>
          <w:rFonts w:ascii="Times New Roman" w:eastAsia="Arial" w:hAnsi="Times New Roman" w:cs="Times New Roman"/>
        </w:rPr>
        <w:t xml:space="preserve">burned </w:t>
      </w:r>
      <w:r w:rsidR="00BF694E">
        <w:rPr>
          <w:rFonts w:ascii="Times New Roman" w:eastAsia="Arial" w:hAnsi="Times New Roman" w:cs="Times New Roman"/>
        </w:rPr>
        <w:t xml:space="preserve">a total of 793.6 hectares </w:t>
      </w:r>
      <w:r w:rsidR="00BF694E" w:rsidRPr="0052122D">
        <w:rPr>
          <w:rFonts w:ascii="Times New Roman" w:eastAsia="Arial" w:hAnsi="Times New Roman" w:cs="Times New Roman"/>
        </w:rPr>
        <w:t>in late July of 2019</w:t>
      </w:r>
      <w:r w:rsidR="00BF694E">
        <w:rPr>
          <w:rFonts w:ascii="Times New Roman" w:eastAsia="Arial" w:hAnsi="Times New Roman" w:cs="Times New Roman"/>
        </w:rPr>
        <w:t xml:space="preserve"> and</w:t>
      </w:r>
      <w:r w:rsidRPr="0052122D">
        <w:rPr>
          <w:rFonts w:ascii="Times New Roman" w:eastAsia="Arial" w:hAnsi="Times New Roman" w:cs="Times New Roman"/>
        </w:rPr>
        <w:t xml:space="preserve"> was </w:t>
      </w:r>
      <w:r w:rsidR="00BF694E">
        <w:rPr>
          <w:rFonts w:ascii="Times New Roman" w:eastAsia="Arial" w:hAnsi="Times New Roman" w:cs="Times New Roman"/>
        </w:rPr>
        <w:t xml:space="preserve">of </w:t>
      </w:r>
      <w:r w:rsidRPr="0052122D">
        <w:rPr>
          <w:rFonts w:ascii="Times New Roman" w:eastAsia="Arial" w:hAnsi="Times New Roman" w:cs="Times New Roman"/>
        </w:rPr>
        <w:t>mixed</w:t>
      </w:r>
      <w:r w:rsidR="00BF694E">
        <w:rPr>
          <w:rFonts w:ascii="Times New Roman" w:eastAsia="Arial" w:hAnsi="Times New Roman" w:cs="Times New Roman"/>
        </w:rPr>
        <w:t xml:space="preserve"> </w:t>
      </w:r>
      <w:r w:rsidRPr="0052122D">
        <w:rPr>
          <w:rFonts w:ascii="Times New Roman" w:eastAsia="Arial" w:hAnsi="Times New Roman" w:cs="Times New Roman"/>
        </w:rPr>
        <w:t>severity, with very low-, low-, moderate-, and high-severity patches</w:t>
      </w:r>
      <w:r w:rsidR="00764AA7">
        <w:rPr>
          <w:rFonts w:ascii="Times New Roman" w:eastAsia="Arial" w:hAnsi="Times New Roman" w:cs="Times New Roman"/>
        </w:rPr>
        <w:t xml:space="preserve"> all</w:t>
      </w:r>
      <w:r w:rsidRPr="0052122D">
        <w:rPr>
          <w:rFonts w:ascii="Times New Roman" w:eastAsia="Arial" w:hAnsi="Times New Roman" w:cs="Times New Roman"/>
        </w:rPr>
        <w:t xml:space="preserve"> present </w:t>
      </w:r>
      <w:r w:rsidR="00764AA7">
        <w:rPr>
          <w:rFonts w:ascii="Times New Roman" w:eastAsia="Arial" w:hAnsi="Times New Roman" w:cs="Times New Roman"/>
        </w:rPr>
        <w:t xml:space="preserve">within the perimeter </w:t>
      </w:r>
      <w:r w:rsidRPr="0052122D">
        <w:rPr>
          <w:rFonts w:ascii="Times New Roman" w:eastAsia="Arial" w:hAnsi="Times New Roman" w:cs="Times New Roman"/>
        </w:rPr>
        <w:t xml:space="preserve">(USDA Forest Service, 2019). No post-fire seeding treatments were implemented within the research site. The canopy is dominated by </w:t>
      </w:r>
      <w:r w:rsidRPr="0052122D">
        <w:rPr>
          <w:rFonts w:ascii="Times New Roman" w:eastAsia="Arial" w:hAnsi="Times New Roman" w:cs="Times New Roman"/>
          <w:i/>
        </w:rPr>
        <w:t>Pinus ponderosa</w:t>
      </w:r>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Quercus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with </w:t>
      </w:r>
      <w:r w:rsidRPr="0052122D">
        <w:rPr>
          <w:rFonts w:ascii="Times New Roman" w:eastAsia="Arial" w:hAnsi="Times New Roman" w:cs="Times New Roman"/>
          <w:i/>
        </w:rPr>
        <w:t xml:space="preserve">Juniperus </w:t>
      </w:r>
      <w:proofErr w:type="spellStart"/>
      <w:r w:rsidRPr="0052122D">
        <w:rPr>
          <w:rFonts w:ascii="Times New Roman" w:eastAsia="Arial" w:hAnsi="Times New Roman" w:cs="Times New Roman"/>
          <w:i/>
        </w:rPr>
        <w:t>deppeana</w:t>
      </w:r>
      <w:proofErr w:type="spellEnd"/>
      <w:r w:rsidRPr="0052122D">
        <w:rPr>
          <w:rFonts w:ascii="Times New Roman" w:eastAsia="Arial" w:hAnsi="Times New Roman" w:cs="Times New Roman"/>
        </w:rPr>
        <w:t xml:space="preserve">, </w:t>
      </w:r>
      <w:r w:rsidRPr="0052122D">
        <w:rPr>
          <w:rFonts w:ascii="Times New Roman" w:eastAsia="Arial" w:hAnsi="Times New Roman" w:cs="Times New Roman"/>
          <w:i/>
        </w:rPr>
        <w:t xml:space="preserve">Pinus </w:t>
      </w:r>
      <w:proofErr w:type="spellStart"/>
      <w:r w:rsidRPr="0052122D">
        <w:rPr>
          <w:rFonts w:ascii="Times New Roman" w:eastAsia="Arial" w:hAnsi="Times New Roman" w:cs="Times New Roman"/>
          <w:i/>
        </w:rPr>
        <w:t>strobiformis</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Pseudotsuga </w:t>
      </w:r>
      <w:proofErr w:type="spellStart"/>
      <w:r w:rsidRPr="0052122D">
        <w:rPr>
          <w:rFonts w:ascii="Times New Roman" w:eastAsia="Arial" w:hAnsi="Times New Roman" w:cs="Times New Roman"/>
          <w:i/>
        </w:rPr>
        <w:t>menziesii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 xml:space="preserve">interspersed. </w:t>
      </w:r>
      <w:r w:rsidR="002C7C4A">
        <w:rPr>
          <w:rFonts w:ascii="Times New Roman" w:eastAsia="Arial" w:hAnsi="Times New Roman" w:cs="Times New Roman"/>
        </w:rPr>
        <w:t>The burn scar ranges</w:t>
      </w:r>
      <w:r w:rsidRPr="0052122D">
        <w:rPr>
          <w:rFonts w:ascii="Times New Roman" w:eastAsia="Arial" w:hAnsi="Times New Roman" w:cs="Times New Roman"/>
        </w:rPr>
        <w:t xml:space="preserve"> from approximately 2240 m to approximately 2760 m </w:t>
      </w:r>
      <w:r w:rsidR="002C7C4A">
        <w:rPr>
          <w:rFonts w:ascii="Times New Roman" w:eastAsia="Arial" w:hAnsi="Times New Roman" w:cs="Times New Roman"/>
        </w:rPr>
        <w:t>in elevation</w:t>
      </w:r>
      <w:r w:rsidRPr="0052122D">
        <w:rPr>
          <w:rFonts w:ascii="Times New Roman" w:eastAsia="Arial" w:hAnsi="Times New Roman" w:cs="Times New Roman"/>
        </w:rPr>
        <w:t>. Our research plots were monumented at lower elevations within this range, between 2251 and 2328 m</w:t>
      </w:r>
      <w:r w:rsidR="00F57BA7">
        <w:rPr>
          <w:rFonts w:ascii="Times New Roman" w:eastAsia="Arial" w:hAnsi="Times New Roman" w:cs="Times New Roman"/>
        </w:rPr>
        <w:t xml:space="preserve"> in elevation</w:t>
      </w:r>
      <w:r w:rsidRPr="0052122D">
        <w:rPr>
          <w:rFonts w:ascii="Times New Roman" w:eastAsia="Arial" w:hAnsi="Times New Roman" w:cs="Times New Roman"/>
        </w:rPr>
        <w:t xml:space="preserve">. All plots were located on slopes with a southeasterly aspect, with slopes between 20 and 30 degrees. Soils are based on mixed igneous parent material, with both </w:t>
      </w:r>
      <w:proofErr w:type="spellStart"/>
      <w:r w:rsidRPr="0052122D">
        <w:rPr>
          <w:rFonts w:ascii="Times New Roman" w:eastAsia="Arial" w:hAnsi="Times New Roman" w:cs="Times New Roman"/>
        </w:rPr>
        <w:t>Alfisol</w:t>
      </w:r>
      <w:proofErr w:type="spellEnd"/>
      <w:r w:rsidRPr="0052122D">
        <w:rPr>
          <w:rFonts w:ascii="Times New Roman" w:eastAsia="Arial" w:hAnsi="Times New Roman" w:cs="Times New Roman"/>
        </w:rPr>
        <w:t xml:space="preserve"> and </w:t>
      </w:r>
      <w:proofErr w:type="spellStart"/>
      <w:r w:rsidRPr="0052122D">
        <w:rPr>
          <w:rFonts w:ascii="Times New Roman" w:eastAsia="Arial" w:hAnsi="Times New Roman" w:cs="Times New Roman"/>
        </w:rPr>
        <w:t>Mollisol</w:t>
      </w:r>
      <w:proofErr w:type="spellEnd"/>
      <w:r w:rsidRPr="0052122D">
        <w:rPr>
          <w:rFonts w:ascii="Times New Roman" w:eastAsia="Arial" w:hAnsi="Times New Roman" w:cs="Times New Roman"/>
        </w:rPr>
        <w:t xml:space="preserve"> soil orders.</w:t>
      </w:r>
    </w:p>
    <w:p w14:paraId="00000025" w14:textId="11543077" w:rsidR="00ED12FC" w:rsidRPr="0052122D" w:rsidRDefault="00DB000D"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The precipitation averages 521</w:t>
      </w:r>
      <w:r w:rsidR="00706280">
        <w:rPr>
          <w:rFonts w:ascii="Times New Roman" w:eastAsia="Arial" w:hAnsi="Times New Roman" w:cs="Times New Roman"/>
        </w:rPr>
        <w:t>.</w:t>
      </w:r>
      <w:r w:rsidRPr="0052122D">
        <w:rPr>
          <w:rFonts w:ascii="Times New Roman" w:eastAsia="Arial" w:hAnsi="Times New Roman" w:cs="Times New Roman"/>
        </w:rPr>
        <w:t>7 </w:t>
      </w:r>
      <w:r w:rsidR="00706280">
        <w:rPr>
          <w:rFonts w:ascii="Times New Roman" w:eastAsia="Arial" w:hAnsi="Times New Roman" w:cs="Times New Roman"/>
        </w:rPr>
        <w:t>m</w:t>
      </w:r>
      <w:r w:rsidRPr="0052122D">
        <w:rPr>
          <w:rFonts w:ascii="Times New Roman" w:eastAsia="Arial" w:hAnsi="Times New Roman" w:cs="Times New Roman"/>
        </w:rPr>
        <w:t>m (National Weather Service</w:t>
      </w:r>
      <w:r w:rsidR="00AD73C0">
        <w:rPr>
          <w:rFonts w:ascii="Times New Roman" w:eastAsia="Arial" w:hAnsi="Times New Roman" w:cs="Times New Roman"/>
        </w:rPr>
        <w:t>,</w:t>
      </w:r>
      <w:r w:rsidRPr="0052122D">
        <w:rPr>
          <w:rFonts w:ascii="Times New Roman" w:eastAsia="Arial" w:hAnsi="Times New Roman" w:cs="Times New Roman"/>
        </w:rPr>
        <w:t xml:space="preserve"> 2025), with a bimodal precipitation regime. An average of 28% of annual precipitation falls in winter (December to </w:t>
      </w:r>
      <w:r w:rsidRPr="0052122D">
        <w:rPr>
          <w:rFonts w:ascii="Times New Roman" w:eastAsia="Arial" w:hAnsi="Times New Roman" w:cs="Times New Roman"/>
        </w:rPr>
        <w:lastRenderedPageBreak/>
        <w:t xml:space="preserve">March), while 34% occurs in summer (June to September) due to the </w:t>
      </w:r>
      <w:r w:rsidR="005B622E">
        <w:rPr>
          <w:rFonts w:ascii="Times New Roman" w:eastAsia="Arial" w:hAnsi="Times New Roman" w:cs="Times New Roman"/>
        </w:rPr>
        <w:t>North American</w:t>
      </w:r>
      <w:r w:rsidRPr="0052122D">
        <w:rPr>
          <w:rFonts w:ascii="Times New Roman" w:eastAsia="Arial" w:hAnsi="Times New Roman" w:cs="Times New Roman"/>
        </w:rPr>
        <w:t xml:space="preserve"> </w:t>
      </w:r>
      <w:r w:rsidR="005B622E">
        <w:rPr>
          <w:rFonts w:ascii="Times New Roman" w:eastAsia="Arial" w:hAnsi="Times New Roman" w:cs="Times New Roman"/>
        </w:rPr>
        <w:t>Monsoon that affects the southwestern U.S.</w:t>
      </w:r>
      <w:r w:rsidRPr="0052122D">
        <w:rPr>
          <w:rFonts w:ascii="Times New Roman" w:eastAsia="Arial" w:hAnsi="Times New Roman" w:cs="Times New Roman"/>
        </w:rPr>
        <w:t xml:space="preserve"> (Hereford</w:t>
      </w:r>
      <w:r w:rsidR="005B622E">
        <w:rPr>
          <w:rFonts w:ascii="Times New Roman" w:eastAsia="Arial" w:hAnsi="Times New Roman" w:cs="Times New Roman"/>
        </w:rPr>
        <w:t>,</w:t>
      </w:r>
      <w:r w:rsidRPr="0052122D">
        <w:rPr>
          <w:rFonts w:ascii="Times New Roman" w:eastAsia="Arial" w:hAnsi="Times New Roman" w:cs="Times New Roman"/>
        </w:rPr>
        <w:t xml:space="preserve"> 2007). The thirty-year (1993-2023) average maximum, minimum, and average temperatures are 33.33°C, -20.56°C, and 8.28°C, respectively (National Weather Service 2025). </w:t>
      </w:r>
    </w:p>
    <w:p w14:paraId="00000027" w14:textId="451216B9"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2.2 </w:t>
      </w:r>
      <w:r w:rsidRPr="0052122D">
        <w:rPr>
          <w:rFonts w:ascii="Times New Roman" w:eastAsia="Arial" w:hAnsi="Times New Roman" w:cs="Times New Roman"/>
          <w:b/>
        </w:rPr>
        <w:t>Plot Establishment</w:t>
      </w:r>
    </w:p>
    <w:p w14:paraId="00000029" w14:textId="352097F1" w:rsidR="00ED12FC" w:rsidRPr="0052122D" w:rsidRDefault="00080341" w:rsidP="005C200A">
      <w:pPr>
        <w:spacing w:after="0" w:line="480" w:lineRule="auto"/>
        <w:ind w:firstLine="720"/>
        <w:rPr>
          <w:rFonts w:ascii="Times New Roman" w:eastAsia="Arial" w:hAnsi="Times New Roman" w:cs="Times New Roman"/>
        </w:rPr>
      </w:pPr>
      <w:r>
        <w:rPr>
          <w:rFonts w:ascii="Times New Roman" w:eastAsia="Arial" w:hAnsi="Times New Roman" w:cs="Times New Roman"/>
        </w:rPr>
        <w:t>In</w:t>
      </w:r>
      <w:r w:rsidRPr="0052122D">
        <w:rPr>
          <w:rFonts w:ascii="Times New Roman" w:eastAsia="Arial" w:hAnsi="Times New Roman" w:cs="Times New Roman"/>
        </w:rPr>
        <w:t xml:space="preserve"> May of 2020, 10 months following the fire</w:t>
      </w:r>
      <w:r>
        <w:rPr>
          <w:rFonts w:ascii="Times New Roman" w:eastAsia="Arial" w:hAnsi="Times New Roman" w:cs="Times New Roman"/>
        </w:rPr>
        <w:t>, w</w:t>
      </w:r>
      <w:r w:rsidRPr="0052122D">
        <w:rPr>
          <w:rFonts w:ascii="Times New Roman" w:eastAsia="Arial" w:hAnsi="Times New Roman" w:cs="Times New Roman"/>
        </w:rPr>
        <w:t>e established 60</w:t>
      </w:r>
      <w:r w:rsidR="0013388D">
        <w:rPr>
          <w:rFonts w:ascii="Times New Roman" w:eastAsia="Arial" w:hAnsi="Times New Roman" w:cs="Times New Roman"/>
        </w:rPr>
        <w:t>,</w:t>
      </w:r>
      <w:r w:rsidRPr="0052122D">
        <w:rPr>
          <w:rFonts w:ascii="Times New Roman" w:eastAsia="Arial" w:hAnsi="Times New Roman" w:cs="Times New Roman"/>
        </w:rPr>
        <w:t xml:space="preserve"> 4 m × 4 m research plots across the burn severity gradient, with 20 plots located within unburned (U), low-severity (L), and high-severity (H) burn areas</w:t>
      </w:r>
      <w:r>
        <w:rPr>
          <w:rFonts w:ascii="Times New Roman" w:eastAsia="Arial" w:hAnsi="Times New Roman" w:cs="Times New Roman"/>
        </w:rPr>
        <w:t xml:space="preserve"> each</w:t>
      </w:r>
      <w:r w:rsidRPr="0052122D">
        <w:rPr>
          <w:rFonts w:ascii="Times New Roman" w:eastAsia="Arial" w:hAnsi="Times New Roman" w:cs="Times New Roman"/>
        </w:rPr>
        <w:t>. Unburned plots were located immediately outside of the burn perimeter and no further than 470 m from the edge of the fire perimeter. Burn severity classifications for these research plots were initially derived from the USDA Burned Area Emergency Response (BAER) map, which is based on Burned Area Reflectance Classification remote</w:t>
      </w:r>
      <w:r w:rsidR="00C762F8">
        <w:rPr>
          <w:rFonts w:ascii="Times New Roman" w:eastAsia="Arial" w:hAnsi="Times New Roman" w:cs="Times New Roman"/>
        </w:rPr>
        <w:t xml:space="preserve"> </w:t>
      </w:r>
      <w:r w:rsidRPr="0052122D">
        <w:rPr>
          <w:rFonts w:ascii="Times New Roman" w:eastAsia="Arial" w:hAnsi="Times New Roman" w:cs="Times New Roman"/>
        </w:rPr>
        <w:t>sensing data that have been verified by field crews (Parsons et al.</w:t>
      </w:r>
      <w:r w:rsidR="008B58B9">
        <w:rPr>
          <w:rFonts w:ascii="Times New Roman" w:eastAsia="Arial" w:hAnsi="Times New Roman" w:cs="Times New Roman"/>
        </w:rPr>
        <w:t>,</w:t>
      </w:r>
      <w:r w:rsidRPr="0052122D">
        <w:rPr>
          <w:rFonts w:ascii="Times New Roman" w:eastAsia="Arial" w:hAnsi="Times New Roman" w:cs="Times New Roman"/>
        </w:rPr>
        <w:t xml:space="preserve"> 2010; Noll and Malis-Clark</w:t>
      </w:r>
      <w:r w:rsidR="008B58B9">
        <w:rPr>
          <w:rFonts w:ascii="Times New Roman" w:eastAsia="Arial" w:hAnsi="Times New Roman" w:cs="Times New Roman"/>
        </w:rPr>
        <w:t>,</w:t>
      </w:r>
      <w:r w:rsidRPr="0052122D">
        <w:rPr>
          <w:rFonts w:ascii="Times New Roman" w:eastAsia="Arial" w:hAnsi="Times New Roman" w:cs="Times New Roman"/>
        </w:rPr>
        <w:t xml:space="preserve"> 2020). BAER classifications are based on relative change in soil organic matter and soil structure due to fire (Keeley</w:t>
      </w:r>
      <w:r w:rsidR="008B58B9">
        <w:rPr>
          <w:rFonts w:ascii="Times New Roman" w:eastAsia="Arial" w:hAnsi="Times New Roman" w:cs="Times New Roman"/>
        </w:rPr>
        <w:t>,</w:t>
      </w:r>
      <w:r w:rsidRPr="0052122D">
        <w:rPr>
          <w:rFonts w:ascii="Times New Roman" w:eastAsia="Arial" w:hAnsi="Times New Roman" w:cs="Times New Roman"/>
        </w:rPr>
        <w:t xml:space="preserve"> 2009). We confirmed burn severity classifications for each plot by visually assessing first-order fire severity effects in May 2020, including vegetation cover within plots, the presence of bare mineral soil within plots, and overstory mortality within an approximately 25-m radius of the center of each research plot. Indicators of low severity fire included extant understory vegetation, low bole scorch height, and less than 50% overstory mortality. Indicators of high-severity fire included more than 50% bare mineral soil and more than 90% overstory mortality. Each research plot was subdivided into four 1-m</w:t>
      </w:r>
      <w:r w:rsidRPr="00BF7123">
        <w:rPr>
          <w:rFonts w:ascii="Times New Roman" w:eastAsia="Arial" w:hAnsi="Times New Roman" w:cs="Times New Roman"/>
          <w:vertAlign w:val="superscript"/>
        </w:rPr>
        <w:t>2</w:t>
      </w:r>
      <w:r w:rsidRPr="0052122D">
        <w:rPr>
          <w:rFonts w:ascii="Times New Roman" w:eastAsia="Arial" w:hAnsi="Times New Roman" w:cs="Times New Roman"/>
        </w:rPr>
        <w:t xml:space="preserve"> subplots located 1 m apart. For this study, one 1-m</w:t>
      </w:r>
      <w:r w:rsidRPr="005133C1">
        <w:rPr>
          <w:rFonts w:ascii="Times New Roman" w:eastAsia="Arial" w:hAnsi="Times New Roman" w:cs="Times New Roman"/>
          <w:vertAlign w:val="superscript"/>
        </w:rPr>
        <w:t>2</w:t>
      </w:r>
      <w:r w:rsidRPr="0052122D">
        <w:rPr>
          <w:rFonts w:ascii="Times New Roman" w:eastAsia="Arial" w:hAnsi="Times New Roman" w:cs="Times New Roman"/>
        </w:rPr>
        <w:t xml:space="preserve"> subplot was used per plot. See Taber and Mitchell (2023, 2024) for more information on experimental design and concurrent research projects.</w:t>
      </w:r>
    </w:p>
    <w:p w14:paraId="0000002B" w14:textId="594FEAC6"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2.3 </w:t>
      </w:r>
      <w:r w:rsidRPr="0052122D">
        <w:rPr>
          <w:rFonts w:ascii="Times New Roman" w:eastAsia="Arial" w:hAnsi="Times New Roman" w:cs="Times New Roman"/>
          <w:b/>
        </w:rPr>
        <w:t>Data collection</w:t>
      </w:r>
    </w:p>
    <w:p w14:paraId="0000002C" w14:textId="102D0373" w:rsidR="00ED12FC" w:rsidRPr="0052122D" w:rsidRDefault="005C200A" w:rsidP="0052122D">
      <w:pPr>
        <w:spacing w:after="0" w:line="480" w:lineRule="auto"/>
        <w:rPr>
          <w:rFonts w:ascii="Times New Roman" w:eastAsia="Arial" w:hAnsi="Times New Roman" w:cs="Times New Roman"/>
          <w:i/>
        </w:rPr>
      </w:pPr>
      <w:r>
        <w:rPr>
          <w:rFonts w:ascii="Times New Roman" w:eastAsia="Arial" w:hAnsi="Times New Roman" w:cs="Times New Roman"/>
          <w:i/>
        </w:rPr>
        <w:lastRenderedPageBreak/>
        <w:t xml:space="preserve">2.3.1 </w:t>
      </w:r>
      <w:r w:rsidRPr="0052122D">
        <w:rPr>
          <w:rFonts w:ascii="Times New Roman" w:eastAsia="Arial" w:hAnsi="Times New Roman" w:cs="Times New Roman"/>
          <w:i/>
        </w:rPr>
        <w:t>Community composition</w:t>
      </w:r>
    </w:p>
    <w:p w14:paraId="0000002E" w14:textId="44C7DDDA" w:rsidR="00ED12FC" w:rsidRPr="005C200A" w:rsidRDefault="00DB000D"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Community composition and abundance data were collected in the 1-m</w:t>
      </w:r>
      <w:r w:rsidRPr="0052122D">
        <w:rPr>
          <w:rFonts w:ascii="Times New Roman" w:eastAsia="Arial" w:hAnsi="Times New Roman" w:cs="Times New Roman"/>
          <w:vertAlign w:val="superscript"/>
        </w:rPr>
        <w:t>2</w:t>
      </w:r>
      <w:r w:rsidRPr="0052122D">
        <w:rPr>
          <w:rFonts w:ascii="Times New Roman" w:eastAsia="Arial" w:hAnsi="Times New Roman" w:cs="Times New Roman"/>
        </w:rPr>
        <w:t xml:space="preserve"> subplots in the second week of September 2024, approximately 5 years post</w:t>
      </w:r>
      <w:r w:rsidR="002A5549">
        <w:rPr>
          <w:rFonts w:ascii="Times New Roman" w:eastAsia="Arial" w:hAnsi="Times New Roman" w:cs="Times New Roman"/>
        </w:rPr>
        <w:t>-</w:t>
      </w:r>
      <w:r w:rsidRPr="0052122D">
        <w:rPr>
          <w:rFonts w:ascii="Times New Roman" w:eastAsia="Arial" w:hAnsi="Times New Roman" w:cs="Times New Roman"/>
        </w:rPr>
        <w:t xml:space="preserve">fire. Individuals were identified to the species level and absolute species cover was recorded to the nearest 0.25% using a modified Daubenmire method. Species accounting for less than 0.25% of cover on a given plot were recorded with a value of 0.2% cover. </w:t>
      </w:r>
      <w:r w:rsidR="00BA2AD3">
        <w:rPr>
          <w:rFonts w:ascii="Times New Roman" w:eastAsia="Arial" w:hAnsi="Times New Roman" w:cs="Times New Roman"/>
        </w:rPr>
        <w:t>For our species pool, w</w:t>
      </w:r>
      <w:r w:rsidRPr="0052122D">
        <w:rPr>
          <w:rFonts w:ascii="Times New Roman" w:eastAsia="Arial" w:hAnsi="Times New Roman" w:cs="Times New Roman"/>
        </w:rPr>
        <w:t>e removed rare species that occurred on 3 or fewer</w:t>
      </w:r>
      <w:r w:rsidR="007817B8">
        <w:rPr>
          <w:rFonts w:ascii="Times New Roman" w:eastAsia="Arial" w:hAnsi="Times New Roman" w:cs="Times New Roman"/>
        </w:rPr>
        <w:t xml:space="preserve"> plots</w:t>
      </w:r>
      <w:r w:rsidR="00BA2AD3">
        <w:rPr>
          <w:rFonts w:ascii="Times New Roman" w:eastAsia="Arial" w:hAnsi="Times New Roman" w:cs="Times New Roman"/>
        </w:rPr>
        <w:t xml:space="preserve"> </w:t>
      </w:r>
      <w:r w:rsidRPr="0052122D">
        <w:rPr>
          <w:rFonts w:ascii="Times New Roman" w:eastAsia="Arial" w:hAnsi="Times New Roman" w:cs="Times New Roman"/>
        </w:rPr>
        <w:t xml:space="preserve">(species retained </w:t>
      </w:r>
      <w:r w:rsidRPr="0052122D">
        <w:rPr>
          <w:rFonts w:ascii="Times New Roman" w:eastAsia="Arial" w:hAnsi="Times New Roman" w:cs="Times New Roman"/>
          <w:i/>
        </w:rPr>
        <w:t>n</w:t>
      </w:r>
      <w:r w:rsidRPr="0052122D">
        <w:rPr>
          <w:rFonts w:ascii="Times New Roman" w:eastAsia="Arial" w:hAnsi="Times New Roman" w:cs="Times New Roman"/>
        </w:rPr>
        <w:t xml:space="preserve"> = 19). Due to post-fire management actions</w:t>
      </w:r>
      <w:r w:rsidR="00103B63">
        <w:rPr>
          <w:rFonts w:ascii="Times New Roman" w:eastAsia="Arial" w:hAnsi="Times New Roman" w:cs="Times New Roman"/>
        </w:rPr>
        <w:t xml:space="preserve"> </w:t>
      </w:r>
      <w:r w:rsidRPr="0052122D">
        <w:rPr>
          <w:rFonts w:ascii="Times New Roman" w:eastAsia="Arial" w:hAnsi="Times New Roman" w:cs="Times New Roman"/>
        </w:rPr>
        <w:t>and a small landslide</w:t>
      </w:r>
      <w:r w:rsidR="00103B63">
        <w:rPr>
          <w:rFonts w:ascii="Times New Roman" w:eastAsia="Arial" w:hAnsi="Times New Roman" w:cs="Times New Roman"/>
        </w:rPr>
        <w:t xml:space="preserve"> at the study site</w:t>
      </w:r>
      <w:r w:rsidRPr="0052122D">
        <w:rPr>
          <w:rFonts w:ascii="Times New Roman" w:eastAsia="Arial" w:hAnsi="Times New Roman" w:cs="Times New Roman"/>
        </w:rPr>
        <w:t xml:space="preserve">, three plots were lost over the </w:t>
      </w:r>
      <w:r w:rsidR="00103B63">
        <w:rPr>
          <w:rFonts w:ascii="Times New Roman" w:eastAsia="Arial" w:hAnsi="Times New Roman" w:cs="Times New Roman"/>
        </w:rPr>
        <w:t>five</w:t>
      </w:r>
      <w:r w:rsidRPr="0052122D">
        <w:rPr>
          <w:rFonts w:ascii="Times New Roman" w:eastAsia="Arial" w:hAnsi="Times New Roman" w:cs="Times New Roman"/>
        </w:rPr>
        <w:t xml:space="preserve"> years of data collection associated with this project: </w:t>
      </w:r>
      <w:r w:rsidR="00103B63">
        <w:rPr>
          <w:rFonts w:ascii="Times New Roman" w:eastAsia="Arial" w:hAnsi="Times New Roman" w:cs="Times New Roman"/>
        </w:rPr>
        <w:t>two</w:t>
      </w:r>
      <w:r w:rsidRPr="0052122D">
        <w:rPr>
          <w:rFonts w:ascii="Times New Roman" w:eastAsia="Arial" w:hAnsi="Times New Roman" w:cs="Times New Roman"/>
        </w:rPr>
        <w:t xml:space="preserve"> in low-severity, </w:t>
      </w:r>
      <w:r w:rsidR="00103B63">
        <w:rPr>
          <w:rFonts w:ascii="Times New Roman" w:eastAsia="Arial" w:hAnsi="Times New Roman" w:cs="Times New Roman"/>
        </w:rPr>
        <w:t>one</w:t>
      </w:r>
      <w:r w:rsidRPr="0052122D">
        <w:rPr>
          <w:rFonts w:ascii="Times New Roman" w:eastAsia="Arial" w:hAnsi="Times New Roman" w:cs="Times New Roman"/>
        </w:rPr>
        <w:t xml:space="preserve"> in high-severity. These </w:t>
      </w:r>
      <w:r w:rsidR="00103B63">
        <w:rPr>
          <w:rFonts w:ascii="Times New Roman" w:eastAsia="Arial" w:hAnsi="Times New Roman" w:cs="Times New Roman"/>
        </w:rPr>
        <w:t>three</w:t>
      </w:r>
      <w:r w:rsidRPr="0052122D">
        <w:rPr>
          <w:rFonts w:ascii="Times New Roman" w:eastAsia="Arial" w:hAnsi="Times New Roman" w:cs="Times New Roman"/>
        </w:rPr>
        <w:t xml:space="preserve"> plots were removed from our data, bringing the total number of plots to </w:t>
      </w:r>
      <w:r w:rsidRPr="0052122D">
        <w:rPr>
          <w:rFonts w:ascii="Times New Roman" w:eastAsia="Arial" w:hAnsi="Times New Roman" w:cs="Times New Roman"/>
          <w:i/>
        </w:rPr>
        <w:t>n</w:t>
      </w:r>
      <w:r w:rsidRPr="0052122D">
        <w:rPr>
          <w:rFonts w:ascii="Times New Roman" w:eastAsia="Arial" w:hAnsi="Times New Roman" w:cs="Times New Roman"/>
        </w:rPr>
        <w:t xml:space="preserve"> = 57. All </w:t>
      </w:r>
      <w:r w:rsidR="00254270">
        <w:rPr>
          <w:rFonts w:ascii="Times New Roman" w:eastAsia="Arial" w:hAnsi="Times New Roman" w:cs="Times New Roman"/>
        </w:rPr>
        <w:t xml:space="preserve">taxonomic </w:t>
      </w:r>
      <w:r w:rsidRPr="0052122D">
        <w:rPr>
          <w:rFonts w:ascii="Times New Roman" w:eastAsia="Arial" w:hAnsi="Times New Roman" w:cs="Times New Roman"/>
        </w:rPr>
        <w:t xml:space="preserve">nomenclature follows the USDA NRCS Plants Database (https://plants.usda.gov/) accessed in </w:t>
      </w:r>
      <w:r w:rsidR="00927BD9">
        <w:rPr>
          <w:rFonts w:ascii="Times New Roman" w:eastAsia="Arial" w:hAnsi="Times New Roman" w:cs="Times New Roman"/>
        </w:rPr>
        <w:t xml:space="preserve">March </w:t>
      </w:r>
      <w:r w:rsidRPr="0052122D">
        <w:rPr>
          <w:rFonts w:ascii="Times New Roman" w:eastAsia="Arial" w:hAnsi="Times New Roman" w:cs="Times New Roman"/>
        </w:rPr>
        <w:t>2025.</w:t>
      </w:r>
    </w:p>
    <w:p w14:paraId="0000002F" w14:textId="00BFC124" w:rsidR="00ED12FC" w:rsidRPr="0052122D" w:rsidRDefault="005C200A" w:rsidP="0052122D">
      <w:pPr>
        <w:spacing w:after="0" w:line="480" w:lineRule="auto"/>
        <w:rPr>
          <w:rFonts w:ascii="Times New Roman" w:eastAsia="Arial" w:hAnsi="Times New Roman" w:cs="Times New Roman"/>
          <w:i/>
        </w:rPr>
      </w:pPr>
      <w:r>
        <w:rPr>
          <w:rFonts w:ascii="Times New Roman" w:eastAsia="Arial" w:hAnsi="Times New Roman" w:cs="Times New Roman"/>
          <w:i/>
        </w:rPr>
        <w:t xml:space="preserve">2.3.2 </w:t>
      </w:r>
      <w:r w:rsidRPr="0052122D">
        <w:rPr>
          <w:rFonts w:ascii="Times New Roman" w:eastAsia="Arial" w:hAnsi="Times New Roman" w:cs="Times New Roman"/>
          <w:i/>
        </w:rPr>
        <w:t>Plant functional traits</w:t>
      </w:r>
    </w:p>
    <w:p w14:paraId="00000030" w14:textId="2DCCA5B6" w:rsidR="00ED12FC" w:rsidRPr="0052122D" w:rsidRDefault="00DB000D"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Over the </w:t>
      </w:r>
      <w:r w:rsidR="00103B63">
        <w:rPr>
          <w:rFonts w:ascii="Times New Roman" w:eastAsia="Arial" w:hAnsi="Times New Roman" w:cs="Times New Roman"/>
        </w:rPr>
        <w:t>five</w:t>
      </w:r>
      <w:r w:rsidRPr="0052122D">
        <w:rPr>
          <w:rFonts w:ascii="Times New Roman" w:eastAsia="Arial" w:hAnsi="Times New Roman" w:cs="Times New Roman"/>
        </w:rPr>
        <w:t xml:space="preserve"> years of data collection associated with this project, we collected three plant traits: SLA (mm</w:t>
      </w:r>
      <w:r w:rsidRPr="0052122D">
        <w:rPr>
          <w:rFonts w:ascii="Times New Roman" w:eastAsia="Arial" w:hAnsi="Times New Roman" w:cs="Times New Roman"/>
          <w:vertAlign w:val="superscript"/>
        </w:rPr>
        <w:t>2</w:t>
      </w:r>
      <w:r w:rsidRPr="0052122D">
        <w:rPr>
          <w:rFonts w:ascii="Times New Roman" w:eastAsia="Arial" w:hAnsi="Times New Roman" w:cs="Times New Roman"/>
        </w:rPr>
        <w:t xml:space="preserve"> g</w:t>
      </w:r>
      <w:sdt>
        <w:sdtPr>
          <w:rPr>
            <w:rFonts w:ascii="Times New Roman" w:hAnsi="Times New Roman" w:cs="Times New Roman"/>
          </w:rPr>
          <w:tag w:val="goog_rdk_9"/>
          <w:id w:val="1378048364"/>
        </w:sdtPr>
        <w:sdtContent>
          <w:r w:rsidRPr="0052122D">
            <w:rPr>
              <w:rFonts w:ascii="Times New Roman" w:eastAsia="Arial Unicode MS" w:hAnsi="Times New Roman" w:cs="Times New Roman"/>
              <w:vertAlign w:val="superscript"/>
            </w:rPr>
            <w:t>−1</w:t>
          </w:r>
        </w:sdtContent>
      </w:sdt>
      <w:r w:rsidRPr="0052122D">
        <w:rPr>
          <w:rFonts w:ascii="Times New Roman" w:eastAsia="Arial" w:hAnsi="Times New Roman" w:cs="Times New Roman"/>
        </w:rPr>
        <w:t>), LDMC (g g</w:t>
      </w:r>
      <w:sdt>
        <w:sdtPr>
          <w:rPr>
            <w:rFonts w:ascii="Times New Roman" w:hAnsi="Times New Roman" w:cs="Times New Roman"/>
          </w:rPr>
          <w:tag w:val="goog_rdk_10"/>
          <w:id w:val="-647738007"/>
        </w:sdtPr>
        <w:sdtContent>
          <w:r w:rsidRPr="0052122D">
            <w:rPr>
              <w:rFonts w:ascii="Times New Roman" w:eastAsia="Arial Unicode MS" w:hAnsi="Times New Roman" w:cs="Times New Roman"/>
              <w:vertAlign w:val="superscript"/>
            </w:rPr>
            <w:t>−1</w:t>
          </w:r>
        </w:sdtContent>
      </w:sdt>
      <w:r w:rsidRPr="0052122D">
        <w:rPr>
          <w:rFonts w:ascii="Times New Roman" w:eastAsia="Arial" w:hAnsi="Times New Roman" w:cs="Times New Roman"/>
        </w:rPr>
        <w:t>), and height (m). Our species pool contains 19 species (Appendix: Table S1). SLA, LDMC, and height were measured from individuals on-site for all species. All measurements followed standardized collection protocols (Garnier et al.</w:t>
      </w:r>
      <w:r w:rsidR="00B33369">
        <w:rPr>
          <w:rFonts w:ascii="Times New Roman" w:eastAsia="Arial" w:hAnsi="Times New Roman" w:cs="Times New Roman"/>
        </w:rPr>
        <w:t>,</w:t>
      </w:r>
      <w:r w:rsidRPr="0052122D">
        <w:rPr>
          <w:rFonts w:ascii="Times New Roman" w:eastAsia="Arial" w:hAnsi="Times New Roman" w:cs="Times New Roman"/>
        </w:rPr>
        <w:t xml:space="preserve"> 2001; Cornelissen et al.</w:t>
      </w:r>
      <w:r w:rsidR="00B33369">
        <w:rPr>
          <w:rFonts w:ascii="Times New Roman" w:eastAsia="Arial" w:hAnsi="Times New Roman" w:cs="Times New Roman"/>
        </w:rPr>
        <w:t>,</w:t>
      </w:r>
      <w:r w:rsidRPr="0052122D">
        <w:rPr>
          <w:rFonts w:ascii="Times New Roman" w:eastAsia="Arial" w:hAnsi="Times New Roman" w:cs="Times New Roman"/>
        </w:rPr>
        <w:t xml:space="preserve"> 2003; Pérez-</w:t>
      </w:r>
      <w:proofErr w:type="spellStart"/>
      <w:r w:rsidRPr="0052122D">
        <w:rPr>
          <w:rFonts w:ascii="Times New Roman" w:eastAsia="Arial" w:hAnsi="Times New Roman" w:cs="Times New Roman"/>
        </w:rPr>
        <w:t>Harguindeguy</w:t>
      </w:r>
      <w:proofErr w:type="spellEnd"/>
      <w:r w:rsidRPr="0052122D">
        <w:rPr>
          <w:rFonts w:ascii="Times New Roman" w:eastAsia="Arial" w:hAnsi="Times New Roman" w:cs="Times New Roman"/>
        </w:rPr>
        <w:t xml:space="preserve"> et al.</w:t>
      </w:r>
      <w:r w:rsidR="00B33369">
        <w:rPr>
          <w:rFonts w:ascii="Times New Roman" w:eastAsia="Arial" w:hAnsi="Times New Roman" w:cs="Times New Roman"/>
        </w:rPr>
        <w:t>,</w:t>
      </w:r>
      <w:r w:rsidRPr="0052122D">
        <w:rPr>
          <w:rFonts w:ascii="Times New Roman" w:eastAsia="Arial" w:hAnsi="Times New Roman" w:cs="Times New Roman"/>
        </w:rPr>
        <w:t xml:space="preserve"> 2013). Measurements on individuals were collected regardless of sun exposure, slope, or aspect, but only mature, healthy leaves were measured.</w:t>
      </w:r>
    </w:p>
    <w:p w14:paraId="00000031" w14:textId="36A189FF" w:rsidR="00ED12FC" w:rsidRPr="0052122D" w:rsidRDefault="00DB000D"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Height was measured for 20–25 individuals per species. For species with &lt;20 individuals, height was recorded for all individuals present. The height of </w:t>
      </w:r>
      <w:r w:rsidRPr="0052122D">
        <w:rPr>
          <w:rFonts w:ascii="Times New Roman" w:eastAsia="Arial" w:hAnsi="Times New Roman" w:cs="Times New Roman"/>
          <w:i/>
        </w:rPr>
        <w:t xml:space="preserve">Quercus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was measured as the median height of 20 understory (&lt;2</w:t>
      </w:r>
      <w:r w:rsidR="00727412">
        <w:rPr>
          <w:rFonts w:ascii="Times New Roman" w:eastAsia="Arial" w:hAnsi="Times New Roman" w:cs="Times New Roman"/>
        </w:rPr>
        <w:t xml:space="preserve"> </w:t>
      </w:r>
      <w:r w:rsidRPr="0052122D">
        <w:rPr>
          <w:rFonts w:ascii="Times New Roman" w:eastAsia="Arial" w:hAnsi="Times New Roman" w:cs="Times New Roman"/>
        </w:rPr>
        <w:t xml:space="preserve">m) individuals. The median was used instead of the mean </w:t>
      </w:r>
      <w:r w:rsidRPr="0052122D">
        <w:rPr>
          <w:rFonts w:ascii="Times New Roman" w:eastAsia="Arial" w:hAnsi="Times New Roman" w:cs="Times New Roman"/>
        </w:rPr>
        <w:lastRenderedPageBreak/>
        <w:t xml:space="preserve">because </w:t>
      </w:r>
      <w:r w:rsidRPr="0052122D">
        <w:rPr>
          <w:rFonts w:ascii="Times New Roman" w:eastAsia="Arial" w:hAnsi="Times New Roman" w:cs="Times New Roman"/>
          <w:i/>
        </w:rPr>
        <w:t xml:space="preserve">Q. </w:t>
      </w:r>
      <w:proofErr w:type="spellStart"/>
      <w:r w:rsidRPr="0052122D">
        <w:rPr>
          <w:rFonts w:ascii="Times New Roman" w:eastAsia="Arial" w:hAnsi="Times New Roman" w:cs="Times New Roman"/>
          <w:i/>
        </w:rPr>
        <w:t>gambelii</w:t>
      </w:r>
      <w:proofErr w:type="spellEnd"/>
      <w:r w:rsidRPr="0052122D">
        <w:rPr>
          <w:rFonts w:ascii="Times New Roman" w:eastAsia="Arial" w:hAnsi="Times New Roman" w:cs="Times New Roman"/>
        </w:rPr>
        <w:t xml:space="preserve"> is a canopy species at maturity and therefore the height of individuals in the understory is </w:t>
      </w:r>
      <w:r w:rsidR="00727412">
        <w:rPr>
          <w:rFonts w:ascii="Times New Roman" w:eastAsia="Arial" w:hAnsi="Times New Roman" w:cs="Times New Roman"/>
        </w:rPr>
        <w:t xml:space="preserve">positively </w:t>
      </w:r>
      <w:r w:rsidRPr="0052122D">
        <w:rPr>
          <w:rFonts w:ascii="Times New Roman" w:eastAsia="Arial" w:hAnsi="Times New Roman" w:cs="Times New Roman"/>
        </w:rPr>
        <w:t xml:space="preserve">skewed rather than normally distributed. </w:t>
      </w:r>
    </w:p>
    <w:p w14:paraId="00000032" w14:textId="3EFB7A00" w:rsidR="00ED12FC" w:rsidRPr="0052122D" w:rsidRDefault="00DB000D" w:rsidP="0052122D">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To measure SLA and LDMC, one leaf sample was taken from individuals of each species. For species with &lt;20 individuals, we collected between </w:t>
      </w:r>
      <w:r w:rsidR="00103B63">
        <w:rPr>
          <w:rFonts w:ascii="Times New Roman" w:eastAsia="Arial" w:hAnsi="Times New Roman" w:cs="Times New Roman"/>
        </w:rPr>
        <w:t>three</w:t>
      </w:r>
      <w:r w:rsidRPr="0052122D">
        <w:rPr>
          <w:rFonts w:ascii="Times New Roman" w:eastAsia="Arial" w:hAnsi="Times New Roman" w:cs="Times New Roman"/>
        </w:rPr>
        <w:t xml:space="preserve"> and </w:t>
      </w:r>
      <w:r w:rsidR="00103B63">
        <w:rPr>
          <w:rFonts w:ascii="Times New Roman" w:eastAsia="Arial" w:hAnsi="Times New Roman" w:cs="Times New Roman"/>
        </w:rPr>
        <w:t>ten</w:t>
      </w:r>
      <w:r w:rsidRPr="0052122D">
        <w:rPr>
          <w:rFonts w:ascii="Times New Roman" w:eastAsia="Arial" w:hAnsi="Times New Roman" w:cs="Times New Roman"/>
        </w:rPr>
        <w:t xml:space="preserve"> leaves from an individual, aiming for a total of 20 leaves per species. Leaf area for all samples was determined using a CID-203 leaf area meter (CID Bio-Science; Camas, Washington USA). All fresh samples were rehydrated by placing petioles in distilled water for at least </w:t>
      </w:r>
      <w:r w:rsidR="00103B63">
        <w:rPr>
          <w:rFonts w:ascii="Times New Roman" w:eastAsia="Arial" w:hAnsi="Times New Roman" w:cs="Times New Roman"/>
        </w:rPr>
        <w:t>six</w:t>
      </w:r>
      <w:r w:rsidRPr="0052122D">
        <w:rPr>
          <w:rFonts w:ascii="Times New Roman" w:eastAsia="Arial" w:hAnsi="Times New Roman" w:cs="Times New Roman"/>
        </w:rPr>
        <w:t xml:space="preserve"> h</w:t>
      </w:r>
      <w:r w:rsidR="00103B63">
        <w:rPr>
          <w:rFonts w:ascii="Times New Roman" w:eastAsia="Arial" w:hAnsi="Times New Roman" w:cs="Times New Roman"/>
        </w:rPr>
        <w:t>ours</w:t>
      </w:r>
      <w:r w:rsidRPr="0052122D">
        <w:rPr>
          <w:rFonts w:ascii="Times New Roman" w:eastAsia="Arial" w:hAnsi="Times New Roman" w:cs="Times New Roman"/>
        </w:rPr>
        <w:t xml:space="preserve"> before being scanned and weighed following Garnier et al. (2001). After leaf area and fresh mass were measured, leaf samples were dried at 70 °C for 72 h</w:t>
      </w:r>
      <w:r w:rsidR="00626706">
        <w:rPr>
          <w:rFonts w:ascii="Times New Roman" w:eastAsia="Arial" w:hAnsi="Times New Roman" w:cs="Times New Roman"/>
        </w:rPr>
        <w:t>ours</w:t>
      </w:r>
      <w:r w:rsidRPr="0052122D">
        <w:rPr>
          <w:rFonts w:ascii="Times New Roman" w:eastAsia="Arial" w:hAnsi="Times New Roman" w:cs="Times New Roman"/>
        </w:rPr>
        <w:t>, then reweighed. SLA and LDMC were then calculated from the area and mass data for each sample.</w:t>
      </w:r>
    </w:p>
    <w:p w14:paraId="00000033" w14:textId="20E798B0" w:rsidR="00ED12FC" w:rsidRPr="0052122D" w:rsidRDefault="00DB000D" w:rsidP="00F57BA7">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For the purposes of this analysis, we included two field collected traits (SLA, height) and two assigned traits (seed mass, resprouting ability), which were collected from the</w:t>
      </w:r>
      <w:r w:rsidR="00F57BA7">
        <w:rPr>
          <w:rFonts w:ascii="Times New Roman" w:eastAsia="Arial" w:hAnsi="Times New Roman" w:cs="Times New Roman"/>
        </w:rPr>
        <w:t xml:space="preserve"> </w:t>
      </w:r>
      <w:r w:rsidRPr="0052122D">
        <w:rPr>
          <w:rFonts w:ascii="Times New Roman" w:eastAsia="Arial" w:hAnsi="Times New Roman" w:cs="Times New Roman"/>
        </w:rPr>
        <w:t>Seed Information Database, NRCS Plants Database, and other primary literature sources (see Appendix: Table S2</w:t>
      </w:r>
      <w:r w:rsidR="00103B63">
        <w:rPr>
          <w:rFonts w:ascii="Times New Roman" w:eastAsia="Arial" w:hAnsi="Times New Roman" w:cs="Times New Roman"/>
        </w:rPr>
        <w:t>a and S2b</w:t>
      </w:r>
      <w:r w:rsidRPr="0052122D">
        <w:rPr>
          <w:rFonts w:ascii="Times New Roman" w:eastAsia="Arial" w:hAnsi="Times New Roman" w:cs="Times New Roman"/>
        </w:rPr>
        <w:t xml:space="preserve"> for detailed sources on plant traits). In total, three of these traits represent the leaf-height-seed (LHS) plant ecology strategy scheme. The LHS scheme provides a framework for understanding how plants allocate resources to growth, competition, and reproduction through variations in these three traits (Westoby</w:t>
      </w:r>
      <w:r w:rsidR="00CF143C">
        <w:rPr>
          <w:rFonts w:ascii="Times New Roman" w:eastAsia="Arial" w:hAnsi="Times New Roman" w:cs="Times New Roman"/>
        </w:rPr>
        <w:t>,</w:t>
      </w:r>
      <w:r w:rsidRPr="0052122D">
        <w:rPr>
          <w:rFonts w:ascii="Times New Roman" w:eastAsia="Arial" w:hAnsi="Times New Roman" w:cs="Times New Roman"/>
        </w:rPr>
        <w:t xml:space="preserve"> 1998). SLA represents a variation along the leaf economics spectrum and indicates a plant’s ability to respond to opportunities of rapid growth (Reich et al.</w:t>
      </w:r>
      <w:r w:rsidR="00CF143C">
        <w:rPr>
          <w:rFonts w:ascii="Times New Roman" w:eastAsia="Arial" w:hAnsi="Times New Roman" w:cs="Times New Roman"/>
        </w:rPr>
        <w:t>,</w:t>
      </w:r>
      <w:r w:rsidRPr="0052122D">
        <w:rPr>
          <w:rFonts w:ascii="Times New Roman" w:eastAsia="Arial" w:hAnsi="Times New Roman" w:cs="Times New Roman"/>
        </w:rPr>
        <w:t xml:space="preserve"> 1999). Plant height at maturity is related to competitive ability and fecundity (Keddy &amp; Shipley 1989). Seed mass reflections variation in dispersal abilities and seedling survivorship (Westoby, Leishman, &amp; Lord</w:t>
      </w:r>
      <w:r w:rsidR="00CF143C">
        <w:rPr>
          <w:rFonts w:ascii="Times New Roman" w:eastAsia="Arial" w:hAnsi="Times New Roman" w:cs="Times New Roman"/>
        </w:rPr>
        <w:t>,</w:t>
      </w:r>
      <w:r w:rsidRPr="0052122D">
        <w:rPr>
          <w:rFonts w:ascii="Times New Roman" w:eastAsia="Arial" w:hAnsi="Times New Roman" w:cs="Times New Roman"/>
        </w:rPr>
        <w:t xml:space="preserve"> 1996). Resprouting ability was included to capture an important axis of fire response that relates to </w:t>
      </w:r>
      <w:r w:rsidR="00957AF3">
        <w:rPr>
          <w:rFonts w:ascii="Times New Roman" w:eastAsia="Arial" w:hAnsi="Times New Roman" w:cs="Times New Roman"/>
        </w:rPr>
        <w:t xml:space="preserve">regeneration, </w:t>
      </w:r>
      <w:r w:rsidRPr="0052122D">
        <w:rPr>
          <w:rFonts w:ascii="Times New Roman" w:eastAsia="Arial" w:hAnsi="Times New Roman" w:cs="Times New Roman"/>
        </w:rPr>
        <w:t>species persistence</w:t>
      </w:r>
      <w:r w:rsidR="00957AF3">
        <w:rPr>
          <w:rFonts w:ascii="Times New Roman" w:eastAsia="Arial" w:hAnsi="Times New Roman" w:cs="Times New Roman"/>
        </w:rPr>
        <w:t>,</w:t>
      </w:r>
      <w:r w:rsidRPr="0052122D">
        <w:rPr>
          <w:rFonts w:ascii="Times New Roman" w:eastAsia="Arial" w:hAnsi="Times New Roman" w:cs="Times New Roman"/>
        </w:rPr>
        <w:t xml:space="preserve"> and biomass allocation (</w:t>
      </w:r>
      <w:proofErr w:type="spellStart"/>
      <w:r w:rsidRPr="0052122D">
        <w:rPr>
          <w:rFonts w:ascii="Times New Roman" w:eastAsia="Arial" w:hAnsi="Times New Roman" w:cs="Times New Roman"/>
        </w:rPr>
        <w:t>Poorter</w:t>
      </w:r>
      <w:proofErr w:type="spellEnd"/>
      <w:r w:rsidRPr="0052122D">
        <w:rPr>
          <w:rFonts w:ascii="Times New Roman" w:eastAsia="Arial" w:hAnsi="Times New Roman" w:cs="Times New Roman"/>
        </w:rPr>
        <w:t xml:space="preserve"> et al.</w:t>
      </w:r>
      <w:r w:rsidR="0092717D">
        <w:rPr>
          <w:rFonts w:ascii="Times New Roman" w:eastAsia="Arial" w:hAnsi="Times New Roman" w:cs="Times New Roman"/>
        </w:rPr>
        <w:t>,</w:t>
      </w:r>
      <w:r w:rsidRPr="0052122D">
        <w:rPr>
          <w:rFonts w:ascii="Times New Roman" w:eastAsia="Arial" w:hAnsi="Times New Roman" w:cs="Times New Roman"/>
        </w:rPr>
        <w:t xml:space="preserve"> 2011; Clarke et al.</w:t>
      </w:r>
      <w:r w:rsidR="0092717D">
        <w:rPr>
          <w:rFonts w:ascii="Times New Roman" w:eastAsia="Arial" w:hAnsi="Times New Roman" w:cs="Times New Roman"/>
        </w:rPr>
        <w:t>,</w:t>
      </w:r>
      <w:r w:rsidRPr="0052122D">
        <w:rPr>
          <w:rFonts w:ascii="Times New Roman" w:eastAsia="Arial" w:hAnsi="Times New Roman" w:cs="Times New Roman"/>
        </w:rPr>
        <w:t xml:space="preserve"> 2012)</w:t>
      </w:r>
      <w:r w:rsidR="00103B63">
        <w:rPr>
          <w:rFonts w:ascii="Times New Roman" w:eastAsia="Arial" w:hAnsi="Times New Roman" w:cs="Times New Roman"/>
        </w:rPr>
        <w:t>.</w:t>
      </w:r>
    </w:p>
    <w:p w14:paraId="00000035" w14:textId="195A6ADB" w:rsidR="00ED12FC" w:rsidRPr="0052122D" w:rsidRDefault="00DB000D" w:rsidP="005C200A">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lastRenderedPageBreak/>
        <w:t>Only one trait value could not be found for a species or a close congener (</w:t>
      </w:r>
      <w:proofErr w:type="spellStart"/>
      <w:r w:rsidRPr="0052122D">
        <w:rPr>
          <w:rFonts w:ascii="Times New Roman" w:eastAsia="Arial" w:hAnsi="Times New Roman" w:cs="Times New Roman"/>
          <w:i/>
        </w:rPr>
        <w:t>Col</w:t>
      </w:r>
      <w:r w:rsidR="00580AA2">
        <w:rPr>
          <w:rFonts w:ascii="Times New Roman" w:eastAsia="Arial" w:hAnsi="Times New Roman" w:cs="Times New Roman"/>
          <w:i/>
        </w:rPr>
        <w:t>o</w:t>
      </w:r>
      <w:r w:rsidRPr="0052122D">
        <w:rPr>
          <w:rFonts w:ascii="Times New Roman" w:eastAsia="Arial" w:hAnsi="Times New Roman" w:cs="Times New Roman"/>
          <w:i/>
        </w:rPr>
        <w:t>gania</w:t>
      </w:r>
      <w:proofErr w:type="spellEnd"/>
      <w:r w:rsidRPr="0052122D">
        <w:rPr>
          <w:rFonts w:ascii="Times New Roman" w:eastAsia="Arial" w:hAnsi="Times New Roman" w:cs="Times New Roman"/>
          <w:i/>
        </w:rPr>
        <w:t xml:space="preserve"> angustifolia</w:t>
      </w:r>
      <w:r w:rsidRPr="0052122D">
        <w:rPr>
          <w:rFonts w:ascii="Times New Roman" w:eastAsia="Arial" w:hAnsi="Times New Roman" w:cs="Times New Roman"/>
        </w:rPr>
        <w:t>, seed mass). We used the average seed mass of all species included in the species list as a substitute. See Appendix: Table S</w:t>
      </w:r>
      <w:r w:rsidR="00103B63">
        <w:rPr>
          <w:rFonts w:ascii="Times New Roman" w:eastAsia="Arial" w:hAnsi="Times New Roman" w:cs="Times New Roman"/>
        </w:rPr>
        <w:t xml:space="preserve">3 </w:t>
      </w:r>
      <w:r w:rsidRPr="0052122D">
        <w:rPr>
          <w:rFonts w:ascii="Times New Roman" w:eastAsia="Arial" w:hAnsi="Times New Roman" w:cs="Times New Roman"/>
        </w:rPr>
        <w:t>for a detailed trait table.</w:t>
      </w:r>
    </w:p>
    <w:p w14:paraId="00000037" w14:textId="760D517A" w:rsidR="00ED12FC" w:rsidRPr="0052122D" w:rsidRDefault="005C200A" w:rsidP="0052122D">
      <w:pPr>
        <w:spacing w:after="0" w:line="480" w:lineRule="auto"/>
        <w:rPr>
          <w:rFonts w:ascii="Times New Roman" w:eastAsia="Arial" w:hAnsi="Times New Roman" w:cs="Times New Roman"/>
          <w:b/>
        </w:rPr>
      </w:pPr>
      <w:r>
        <w:rPr>
          <w:rFonts w:ascii="Times New Roman" w:eastAsia="Arial" w:hAnsi="Times New Roman" w:cs="Times New Roman"/>
          <w:b/>
        </w:rPr>
        <w:t xml:space="preserve">2.4 </w:t>
      </w:r>
      <w:r w:rsidRPr="0052122D">
        <w:rPr>
          <w:rFonts w:ascii="Times New Roman" w:eastAsia="Arial" w:hAnsi="Times New Roman" w:cs="Times New Roman"/>
          <w:b/>
        </w:rPr>
        <w:t>Statistical Analyses</w:t>
      </w:r>
    </w:p>
    <w:p w14:paraId="00000038" w14:textId="7154742A" w:rsidR="00ED12FC" w:rsidRPr="00C73E0C" w:rsidRDefault="00C73E0C" w:rsidP="00C73E0C">
      <w:pPr>
        <w:spacing w:after="0" w:line="480" w:lineRule="auto"/>
        <w:ind w:firstLine="720"/>
        <w:rPr>
          <w:rFonts w:ascii="Times New Roman" w:eastAsia="Arial" w:hAnsi="Times New Roman" w:cs="Times New Roman"/>
          <w:b/>
        </w:rPr>
      </w:pPr>
      <w:r w:rsidRPr="0052122D">
        <w:rPr>
          <w:rFonts w:ascii="Times New Roman" w:eastAsia="Arial" w:hAnsi="Times New Roman" w:cs="Times New Roman"/>
        </w:rPr>
        <w:t>All analyses were conducted using R version 4.5.0 (R Core Team 2022).</w:t>
      </w:r>
      <w:r>
        <w:rPr>
          <w:rFonts w:ascii="Times New Roman" w:eastAsia="Arial" w:hAnsi="Times New Roman" w:cs="Times New Roman"/>
          <w:b/>
        </w:rPr>
        <w:t xml:space="preserve"> </w:t>
      </w:r>
      <w:r w:rsidRPr="0052122D">
        <w:rPr>
          <w:rFonts w:ascii="Times New Roman" w:eastAsia="Arial" w:hAnsi="Times New Roman" w:cs="Times New Roman"/>
        </w:rPr>
        <w:t xml:space="preserve">Differences in composition according to burn severity were analyzed using </w:t>
      </w:r>
      <w:bookmarkStart w:id="38" w:name="OLE_LINK16"/>
      <w:bookmarkStart w:id="39" w:name="OLE_LINK17"/>
      <w:r w:rsidR="00E51063">
        <w:rPr>
          <w:rFonts w:ascii="Times New Roman" w:eastAsia="Arial" w:hAnsi="Times New Roman" w:cs="Times New Roman"/>
        </w:rPr>
        <w:t>PER</w:t>
      </w:r>
      <w:r w:rsidRPr="0052122D">
        <w:rPr>
          <w:rFonts w:ascii="Times New Roman" w:eastAsia="Arial" w:hAnsi="Times New Roman" w:cs="Times New Roman"/>
        </w:rPr>
        <w:t xml:space="preserve">MANOVA </w:t>
      </w:r>
      <w:bookmarkEnd w:id="38"/>
      <w:bookmarkEnd w:id="39"/>
      <w:r w:rsidRPr="0052122D">
        <w:rPr>
          <w:rFonts w:ascii="Times New Roman" w:eastAsia="Arial" w:hAnsi="Times New Roman" w:cs="Times New Roman"/>
        </w:rPr>
        <w:t>(Anderson</w:t>
      </w:r>
      <w:r w:rsidR="004E7829">
        <w:rPr>
          <w:rFonts w:ascii="Times New Roman" w:eastAsia="Arial" w:hAnsi="Times New Roman" w:cs="Times New Roman"/>
        </w:rPr>
        <w:t>, 2008, 2017</w:t>
      </w:r>
      <w:r w:rsidRPr="0052122D">
        <w:rPr>
          <w:rFonts w:ascii="Times New Roman" w:eastAsia="Arial" w:hAnsi="Times New Roman" w:cs="Times New Roman"/>
        </w:rPr>
        <w:t xml:space="preserve">) and Non-metric Dimensional Scaling (NMDS) within the </w:t>
      </w:r>
      <w:r w:rsidRPr="0052122D">
        <w:rPr>
          <w:rFonts w:ascii="Times New Roman" w:eastAsia="Arial" w:hAnsi="Times New Roman" w:cs="Times New Roman"/>
          <w:i/>
        </w:rPr>
        <w:t>vegan</w:t>
      </w:r>
      <w:r w:rsidRPr="0052122D">
        <w:rPr>
          <w:rFonts w:ascii="Times New Roman" w:eastAsia="Arial" w:hAnsi="Times New Roman" w:cs="Times New Roman"/>
        </w:rPr>
        <w:t xml:space="preserve"> package (Oksanen et al.</w:t>
      </w:r>
      <w:r w:rsidR="009F6194">
        <w:rPr>
          <w:rFonts w:ascii="Times New Roman" w:eastAsia="Arial" w:hAnsi="Times New Roman" w:cs="Times New Roman"/>
        </w:rPr>
        <w:t>,</w:t>
      </w:r>
      <w:r w:rsidRPr="0052122D">
        <w:rPr>
          <w:rFonts w:ascii="Times New Roman" w:eastAsia="Arial" w:hAnsi="Times New Roman" w:cs="Times New Roman"/>
        </w:rPr>
        <w:t xml:space="preserve"> 2022). To understand how the three different burn severities differed, we used the function </w:t>
      </w:r>
      <w:proofErr w:type="spellStart"/>
      <w:proofErr w:type="gramStart"/>
      <w:r w:rsidRPr="0052122D">
        <w:rPr>
          <w:rFonts w:ascii="Times New Roman" w:eastAsia="Arial" w:hAnsi="Times New Roman" w:cs="Times New Roman"/>
          <w:i/>
        </w:rPr>
        <w:t>pairwise.adonis</w:t>
      </w:r>
      <w:proofErr w:type="spellEnd"/>
      <w:proofErr w:type="gramEnd"/>
      <w:r w:rsidRPr="0052122D">
        <w:rPr>
          <w:rFonts w:ascii="Times New Roman" w:eastAsia="Arial" w:hAnsi="Times New Roman" w:cs="Times New Roman"/>
        </w:rPr>
        <w:t xml:space="preserve"> in the </w:t>
      </w:r>
      <w:proofErr w:type="spellStart"/>
      <w:r w:rsidRPr="0052122D">
        <w:rPr>
          <w:rFonts w:ascii="Times New Roman" w:eastAsia="Arial" w:hAnsi="Times New Roman" w:cs="Times New Roman"/>
          <w:i/>
        </w:rPr>
        <w:t>pairwiseAdonis</w:t>
      </w:r>
      <w:proofErr w:type="spellEnd"/>
      <w:r w:rsidRPr="0052122D">
        <w:rPr>
          <w:rFonts w:ascii="Times New Roman" w:eastAsia="Arial" w:hAnsi="Times New Roman" w:cs="Times New Roman"/>
        </w:rPr>
        <w:t xml:space="preserve"> package (Martinez</w:t>
      </w:r>
      <w:r w:rsidR="001A5E54">
        <w:rPr>
          <w:rFonts w:ascii="Times New Roman" w:eastAsia="Arial" w:hAnsi="Times New Roman" w:cs="Times New Roman"/>
        </w:rPr>
        <w:t>,</w:t>
      </w:r>
      <w:r w:rsidRPr="0052122D">
        <w:rPr>
          <w:rFonts w:ascii="Times New Roman" w:eastAsia="Arial" w:hAnsi="Times New Roman" w:cs="Times New Roman"/>
        </w:rPr>
        <w:t xml:space="preserve"> 2017). We then used the </w:t>
      </w:r>
      <w:proofErr w:type="spellStart"/>
      <w:proofErr w:type="gramStart"/>
      <w:r w:rsidRPr="0052122D">
        <w:rPr>
          <w:rFonts w:ascii="Times New Roman" w:eastAsia="Arial" w:hAnsi="Times New Roman" w:cs="Times New Roman"/>
          <w:i/>
        </w:rPr>
        <w:t>beta.disper</w:t>
      </w:r>
      <w:proofErr w:type="spellEnd"/>
      <w:proofErr w:type="gram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vegan</w:t>
      </w:r>
      <w:r w:rsidRPr="0052122D">
        <w:rPr>
          <w:rFonts w:ascii="Times New Roman" w:eastAsia="Arial" w:hAnsi="Times New Roman" w:cs="Times New Roman"/>
        </w:rPr>
        <w:t xml:space="preserve"> package, a multivariate analogue of Levene’s test, to test for further differences in beta diversity. </w:t>
      </w:r>
      <w:r w:rsidR="00793411">
        <w:rPr>
          <w:rFonts w:ascii="Times New Roman" w:eastAsia="Arial" w:hAnsi="Times New Roman" w:cs="Times New Roman"/>
        </w:rPr>
        <w:t>Relative</w:t>
      </w:r>
      <w:r w:rsidRPr="0052122D">
        <w:rPr>
          <w:rFonts w:ascii="Times New Roman" w:eastAsia="Arial" w:hAnsi="Times New Roman" w:cs="Times New Roman"/>
        </w:rPr>
        <w:t xml:space="preserve"> abundance values were used in all analyses involving abundance; percent cover for vegetation was </w:t>
      </w:r>
      <w:r w:rsidR="0066514E">
        <w:rPr>
          <w:rFonts w:ascii="Times New Roman" w:eastAsia="Arial" w:hAnsi="Times New Roman" w:cs="Times New Roman"/>
        </w:rPr>
        <w:t>relativized</w:t>
      </w:r>
      <w:r w:rsidRPr="0052122D">
        <w:rPr>
          <w:rFonts w:ascii="Times New Roman" w:eastAsia="Arial" w:hAnsi="Times New Roman" w:cs="Times New Roman"/>
        </w:rPr>
        <w:t xml:space="preserve"> using Wisconsin double standardization (McCune, Grace, and Urban 2002). Additionally, we used Indicator Species Analysis using the function </w:t>
      </w:r>
      <w:proofErr w:type="spellStart"/>
      <w:r w:rsidRPr="0052122D">
        <w:rPr>
          <w:rFonts w:ascii="Times New Roman" w:eastAsia="Arial" w:hAnsi="Times New Roman" w:cs="Times New Roman"/>
          <w:i/>
        </w:rPr>
        <w:t>multipatt</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 xml:space="preserve">in the package </w:t>
      </w:r>
      <w:proofErr w:type="spellStart"/>
      <w:r w:rsidRPr="0052122D">
        <w:rPr>
          <w:rFonts w:ascii="Times New Roman" w:eastAsia="Arial" w:hAnsi="Times New Roman" w:cs="Times New Roman"/>
          <w:i/>
        </w:rPr>
        <w:t>indicspecies</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to find species associated with specific burn severities</w:t>
      </w:r>
      <w:r w:rsidRPr="0052122D">
        <w:rPr>
          <w:rFonts w:ascii="Times New Roman" w:eastAsia="Arial" w:hAnsi="Times New Roman" w:cs="Times New Roman"/>
          <w:i/>
        </w:rPr>
        <w:t xml:space="preserve"> </w:t>
      </w:r>
      <w:r w:rsidRPr="0052122D">
        <w:rPr>
          <w:rFonts w:ascii="Times New Roman" w:eastAsia="Arial" w:hAnsi="Times New Roman" w:cs="Times New Roman"/>
        </w:rPr>
        <w:t>(De Cáceres &amp; Legendre</w:t>
      </w:r>
      <w:r w:rsidR="00D24ABB">
        <w:rPr>
          <w:rFonts w:ascii="Times New Roman" w:eastAsia="Arial" w:hAnsi="Times New Roman" w:cs="Times New Roman"/>
        </w:rPr>
        <w:t>,</w:t>
      </w:r>
      <w:r w:rsidRPr="0052122D">
        <w:rPr>
          <w:rFonts w:ascii="Times New Roman" w:eastAsia="Arial" w:hAnsi="Times New Roman" w:cs="Times New Roman"/>
        </w:rPr>
        <w:t xml:space="preserve"> 2009).</w:t>
      </w:r>
    </w:p>
    <w:p w14:paraId="0000003A" w14:textId="0184F8B9" w:rsidR="00ED12FC" w:rsidRPr="0052122D" w:rsidRDefault="00DB000D" w:rsidP="00C73E0C">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 xml:space="preserve">Community weighted mean (CWM) trait values were calculated for SLA, height, seed mass, and resprouting ability using the </w:t>
      </w:r>
      <w:proofErr w:type="spellStart"/>
      <w:r w:rsidRPr="0052122D">
        <w:rPr>
          <w:rFonts w:ascii="Times New Roman" w:eastAsia="Arial" w:hAnsi="Times New Roman" w:cs="Times New Roman"/>
          <w:i/>
        </w:rPr>
        <w:t>dbFD</w:t>
      </w:r>
      <w:proofErr w:type="spell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FD</w:t>
      </w:r>
      <w:r w:rsidRPr="0052122D">
        <w:rPr>
          <w:rFonts w:ascii="Times New Roman" w:eastAsia="Arial" w:hAnsi="Times New Roman" w:cs="Times New Roman"/>
        </w:rPr>
        <w:t xml:space="preserve"> package (</w:t>
      </w:r>
      <w:proofErr w:type="spellStart"/>
      <w:r w:rsidRPr="0052122D">
        <w:rPr>
          <w:rFonts w:ascii="Times New Roman" w:eastAsia="Arial" w:hAnsi="Times New Roman" w:cs="Times New Roman"/>
        </w:rPr>
        <w:t>Laliberté</w:t>
      </w:r>
      <w:proofErr w:type="spellEnd"/>
      <w:r w:rsidRPr="0052122D">
        <w:rPr>
          <w:rFonts w:ascii="Times New Roman" w:eastAsia="Arial" w:hAnsi="Times New Roman" w:cs="Times New Roman"/>
        </w:rPr>
        <w:t xml:space="preserve"> &amp; Legendre</w:t>
      </w:r>
      <w:r w:rsidR="00DA196E">
        <w:rPr>
          <w:rFonts w:ascii="Times New Roman" w:eastAsia="Arial" w:hAnsi="Times New Roman" w:cs="Times New Roman"/>
        </w:rPr>
        <w:t>,</w:t>
      </w:r>
      <w:r w:rsidRPr="0052122D">
        <w:rPr>
          <w:rFonts w:ascii="Times New Roman" w:eastAsia="Arial" w:hAnsi="Times New Roman" w:cs="Times New Roman"/>
        </w:rPr>
        <w:t xml:space="preserve"> 2014). We used the </w:t>
      </w:r>
      <w:proofErr w:type="spellStart"/>
      <w:r w:rsidRPr="0052122D">
        <w:rPr>
          <w:rFonts w:ascii="Times New Roman" w:eastAsia="Arial" w:hAnsi="Times New Roman" w:cs="Times New Roman"/>
          <w:i/>
        </w:rPr>
        <w:t>envfit</w:t>
      </w:r>
      <w:proofErr w:type="spellEnd"/>
      <w:r w:rsidRPr="0052122D">
        <w:rPr>
          <w:rFonts w:ascii="Times New Roman" w:eastAsia="Arial" w:hAnsi="Times New Roman" w:cs="Times New Roman"/>
        </w:rPr>
        <w:t xml:space="preserve"> function in the </w:t>
      </w:r>
      <w:r w:rsidRPr="0052122D">
        <w:rPr>
          <w:rFonts w:ascii="Times New Roman" w:eastAsia="Arial" w:hAnsi="Times New Roman" w:cs="Times New Roman"/>
          <w:i/>
        </w:rPr>
        <w:t xml:space="preserve">vegan </w:t>
      </w:r>
      <w:r w:rsidRPr="0052122D">
        <w:rPr>
          <w:rFonts w:ascii="Times New Roman" w:eastAsia="Arial" w:hAnsi="Times New Roman" w:cs="Times New Roman"/>
        </w:rPr>
        <w:t xml:space="preserve">package to explore differences in functional traits associated with </w:t>
      </w:r>
      <w:r w:rsidR="00BB5B56">
        <w:rPr>
          <w:rFonts w:ascii="Times New Roman" w:eastAsia="Arial" w:hAnsi="Times New Roman" w:cs="Times New Roman"/>
        </w:rPr>
        <w:t xml:space="preserve">plots across </w:t>
      </w:r>
      <w:r w:rsidRPr="0052122D">
        <w:rPr>
          <w:rFonts w:ascii="Times New Roman" w:eastAsia="Arial" w:hAnsi="Times New Roman" w:cs="Times New Roman"/>
        </w:rPr>
        <w:t>burn severities.</w:t>
      </w:r>
    </w:p>
    <w:p w14:paraId="55681967" w14:textId="77777777" w:rsidR="00506364" w:rsidRDefault="005C200A" w:rsidP="00506364">
      <w:pPr>
        <w:spacing w:after="0" w:line="480" w:lineRule="auto"/>
        <w:rPr>
          <w:rFonts w:ascii="Times New Roman" w:eastAsia="Arial" w:hAnsi="Times New Roman" w:cs="Times New Roman"/>
          <w:b/>
          <w:bCs/>
        </w:rPr>
      </w:pPr>
      <w:r w:rsidRPr="005C200A">
        <w:rPr>
          <w:rFonts w:ascii="Times New Roman" w:eastAsia="Arial" w:hAnsi="Times New Roman" w:cs="Times New Roman"/>
          <w:b/>
          <w:bCs/>
        </w:rPr>
        <w:t>3. RESULTS</w:t>
      </w:r>
    </w:p>
    <w:p w14:paraId="00000042" w14:textId="2058605C" w:rsidR="00ED12FC" w:rsidRPr="00506364" w:rsidRDefault="00DB000D" w:rsidP="00506364">
      <w:pPr>
        <w:spacing w:after="0" w:line="480" w:lineRule="auto"/>
        <w:rPr>
          <w:rFonts w:ascii="Times New Roman" w:eastAsia="Arial" w:hAnsi="Times New Roman" w:cs="Times New Roman"/>
          <w:b/>
          <w:bCs/>
        </w:rPr>
      </w:pPr>
      <w:r w:rsidRPr="0052122D">
        <w:rPr>
          <w:rFonts w:ascii="Times New Roman" w:eastAsia="Arial" w:hAnsi="Times New Roman" w:cs="Times New Roman"/>
          <w:b/>
        </w:rPr>
        <w:t xml:space="preserve">3.1 </w:t>
      </w:r>
      <w:r w:rsidR="007D7506">
        <w:rPr>
          <w:rFonts w:ascii="Times New Roman" w:eastAsia="Arial" w:hAnsi="Times New Roman" w:cs="Times New Roman"/>
          <w:b/>
        </w:rPr>
        <w:t>Compositional</w:t>
      </w:r>
      <w:r w:rsidRPr="0052122D">
        <w:rPr>
          <w:rFonts w:ascii="Times New Roman" w:eastAsia="Arial" w:hAnsi="Times New Roman" w:cs="Times New Roman"/>
          <w:b/>
        </w:rPr>
        <w:t xml:space="preserve"> differences across burn severities</w:t>
      </w:r>
    </w:p>
    <w:p w14:paraId="00000044" w14:textId="1B42E894" w:rsidR="00ED12FC" w:rsidRPr="0052122D" w:rsidRDefault="00C95F7E" w:rsidP="005C200A">
      <w:pPr>
        <w:widowControl w:val="0"/>
        <w:spacing w:after="0" w:line="480" w:lineRule="auto"/>
        <w:ind w:firstLine="720"/>
        <w:rPr>
          <w:rFonts w:ascii="Times New Roman" w:eastAsia="Arial" w:hAnsi="Times New Roman" w:cs="Times New Roman"/>
          <w:color w:val="1F1F1F"/>
        </w:rPr>
      </w:pPr>
      <w:r>
        <w:rPr>
          <w:rFonts w:ascii="Times New Roman" w:eastAsia="Arial" w:hAnsi="Times New Roman" w:cs="Times New Roman"/>
        </w:rPr>
        <w:t xml:space="preserve">Our </w:t>
      </w:r>
      <w:r w:rsidRPr="0052122D">
        <w:rPr>
          <w:rFonts w:ascii="Times New Roman" w:eastAsia="Arial" w:hAnsi="Times New Roman" w:cs="Times New Roman"/>
        </w:rPr>
        <w:t xml:space="preserve">PERMANOVA </w:t>
      </w:r>
      <w:r>
        <w:rPr>
          <w:rFonts w:ascii="Times New Roman" w:eastAsia="Arial" w:hAnsi="Times New Roman" w:cs="Times New Roman"/>
        </w:rPr>
        <w:t>revealed that fire severity had a significant effect on community composition</w:t>
      </w:r>
      <w:r w:rsidR="00506364">
        <w:rPr>
          <w:rFonts w:ascii="Times New Roman" w:eastAsia="Arial" w:hAnsi="Times New Roman" w:cs="Times New Roman"/>
        </w:rPr>
        <w:t xml:space="preserve"> </w:t>
      </w:r>
      <w:r w:rsidR="00506364" w:rsidRPr="0052122D">
        <w:rPr>
          <w:rFonts w:ascii="Times New Roman" w:eastAsia="Arial" w:hAnsi="Times New Roman" w:cs="Times New Roman"/>
        </w:rPr>
        <w:t>(</w:t>
      </w:r>
      <w:proofErr w:type="gramStart"/>
      <w:r w:rsidR="00506364" w:rsidRPr="0052122D">
        <w:rPr>
          <w:rFonts w:ascii="Times New Roman" w:eastAsia="Arial" w:hAnsi="Times New Roman" w:cs="Times New Roman"/>
        </w:rPr>
        <w:t>F</w:t>
      </w:r>
      <w:r w:rsidR="00506364" w:rsidRPr="0052122D">
        <w:rPr>
          <w:rFonts w:ascii="Times New Roman" w:eastAsia="Arial" w:hAnsi="Times New Roman" w:cs="Times New Roman"/>
          <w:vertAlign w:val="subscript"/>
        </w:rPr>
        <w:t>(</w:t>
      </w:r>
      <w:proofErr w:type="gramEnd"/>
      <w:r w:rsidR="00506364" w:rsidRPr="0052122D">
        <w:rPr>
          <w:rFonts w:ascii="Times New Roman" w:eastAsia="Arial" w:hAnsi="Times New Roman" w:cs="Times New Roman"/>
          <w:vertAlign w:val="subscript"/>
        </w:rPr>
        <w:t>2, 54)</w:t>
      </w:r>
      <w:r w:rsidR="00506364" w:rsidRPr="0052122D">
        <w:rPr>
          <w:rFonts w:ascii="Times New Roman" w:eastAsia="Arial" w:hAnsi="Times New Roman" w:cs="Times New Roman"/>
        </w:rPr>
        <w:t xml:space="preserve"> = [5.0</w:t>
      </w:r>
      <w:r w:rsidR="005324A6">
        <w:rPr>
          <w:rFonts w:ascii="Times New Roman" w:eastAsia="Arial" w:hAnsi="Times New Roman" w:cs="Times New Roman"/>
        </w:rPr>
        <w:t>50</w:t>
      </w:r>
      <w:r w:rsidR="00506364" w:rsidRPr="0052122D">
        <w:rPr>
          <w:rFonts w:ascii="Times New Roman" w:eastAsia="Arial" w:hAnsi="Times New Roman" w:cs="Times New Roman"/>
        </w:rPr>
        <w:t>], p = 0.0001</w:t>
      </w:r>
      <w:r w:rsidR="00E9194D">
        <w:rPr>
          <w:rFonts w:ascii="Times New Roman" w:eastAsia="Arial" w:hAnsi="Times New Roman" w:cs="Times New Roman"/>
        </w:rPr>
        <w:t>, Figure 1</w:t>
      </w:r>
      <w:r w:rsidR="00B158FD">
        <w:rPr>
          <w:rFonts w:ascii="Times New Roman" w:eastAsia="Arial" w:hAnsi="Times New Roman" w:cs="Times New Roman"/>
        </w:rPr>
        <w:t>)</w:t>
      </w:r>
      <w:r w:rsidRPr="0052122D">
        <w:rPr>
          <w:rFonts w:ascii="Times New Roman" w:eastAsia="Arial" w:hAnsi="Times New Roman" w:cs="Times New Roman"/>
        </w:rPr>
        <w:t>. Pairwise comparisons</w:t>
      </w:r>
      <w:r w:rsidR="00E97350">
        <w:rPr>
          <w:rFonts w:ascii="Times New Roman" w:eastAsia="Arial" w:hAnsi="Times New Roman" w:cs="Times New Roman"/>
        </w:rPr>
        <w:t xml:space="preserve"> </w:t>
      </w:r>
      <w:r w:rsidRPr="0052122D">
        <w:rPr>
          <w:rFonts w:ascii="Times New Roman" w:eastAsia="Arial" w:hAnsi="Times New Roman" w:cs="Times New Roman"/>
        </w:rPr>
        <w:t xml:space="preserve">from our </w:t>
      </w:r>
      <w:r w:rsidRPr="0052122D">
        <w:rPr>
          <w:rFonts w:ascii="Times New Roman" w:eastAsia="Arial" w:hAnsi="Times New Roman" w:cs="Times New Roman"/>
        </w:rPr>
        <w:lastRenderedPageBreak/>
        <w:t>PERMANOVA showed significant differences between unburned and low</w:t>
      </w:r>
      <w:r w:rsidR="00964B92">
        <w:rPr>
          <w:rFonts w:ascii="Times New Roman" w:eastAsia="Arial" w:hAnsi="Times New Roman" w:cs="Times New Roman"/>
        </w:rPr>
        <w:t>-</w:t>
      </w:r>
      <w:r w:rsidRPr="0052122D">
        <w:rPr>
          <w:rFonts w:ascii="Times New Roman" w:eastAsia="Arial" w:hAnsi="Times New Roman" w:cs="Times New Roman"/>
        </w:rPr>
        <w:t>severity (</w:t>
      </w:r>
      <w:r w:rsidR="005324A6">
        <w:rPr>
          <w:rFonts w:ascii="Times New Roman" w:eastAsia="Arial" w:hAnsi="Times New Roman" w:cs="Times New Roman"/>
        </w:rPr>
        <w:t xml:space="preserve">F = 2.50, </w:t>
      </w:r>
      <w:r w:rsidRPr="0052122D">
        <w:rPr>
          <w:rFonts w:ascii="Times New Roman" w:eastAsia="Arial" w:hAnsi="Times New Roman" w:cs="Times New Roman"/>
        </w:rPr>
        <w:t>p = 0.02</w:t>
      </w:r>
      <w:r w:rsidR="005324A6">
        <w:rPr>
          <w:rFonts w:ascii="Times New Roman" w:eastAsia="Arial" w:hAnsi="Times New Roman" w:cs="Times New Roman"/>
        </w:rPr>
        <w:t>9</w:t>
      </w:r>
      <w:r w:rsidRPr="0052122D">
        <w:rPr>
          <w:rFonts w:ascii="Times New Roman" w:eastAsia="Arial" w:hAnsi="Times New Roman" w:cs="Times New Roman"/>
        </w:rPr>
        <w:t>), unburned and high</w:t>
      </w:r>
      <w:r w:rsidR="00964B92">
        <w:rPr>
          <w:rFonts w:ascii="Times New Roman" w:eastAsia="Arial" w:hAnsi="Times New Roman" w:cs="Times New Roman"/>
        </w:rPr>
        <w:t>-</w:t>
      </w:r>
      <w:r w:rsidRPr="0052122D">
        <w:rPr>
          <w:rFonts w:ascii="Times New Roman" w:eastAsia="Arial" w:hAnsi="Times New Roman" w:cs="Times New Roman"/>
        </w:rPr>
        <w:t>severity (</w:t>
      </w:r>
      <w:r w:rsidR="005324A6">
        <w:rPr>
          <w:rFonts w:ascii="Times New Roman" w:eastAsia="Arial" w:hAnsi="Times New Roman" w:cs="Times New Roman"/>
        </w:rPr>
        <w:t xml:space="preserve">F = 8.830, </w:t>
      </w:r>
      <w:r w:rsidRPr="0052122D">
        <w:rPr>
          <w:rFonts w:ascii="Times New Roman" w:eastAsia="Arial" w:hAnsi="Times New Roman" w:cs="Times New Roman"/>
        </w:rPr>
        <w:t>p = 0.0003), and low and high severity plots (</w:t>
      </w:r>
      <w:r w:rsidR="005324A6">
        <w:rPr>
          <w:rFonts w:ascii="Times New Roman" w:eastAsia="Arial" w:hAnsi="Times New Roman" w:cs="Times New Roman"/>
        </w:rPr>
        <w:t xml:space="preserve">F = 4.024, </w:t>
      </w:r>
      <w:r w:rsidRPr="0052122D">
        <w:rPr>
          <w:rFonts w:ascii="Times New Roman" w:eastAsia="Arial" w:hAnsi="Times New Roman" w:cs="Times New Roman"/>
        </w:rPr>
        <w:t xml:space="preserve">p = 0.0003). </w:t>
      </w:r>
      <w:commentRangeStart w:id="40"/>
      <w:del w:id="41" w:author="Wallace, Madeleine - (maddiewallace)" w:date="2025-06-18T13:13:00Z" w16du:dateUtc="2025-06-18T20:13:00Z">
        <w:r w:rsidRPr="00E9194D" w:rsidDel="00BB4639">
          <w:rPr>
            <w:rFonts w:ascii="Times New Roman" w:eastAsia="Arial" w:hAnsi="Times New Roman" w:cs="Times New Roman"/>
            <w:color w:val="000000" w:themeColor="text1"/>
          </w:rPr>
          <w:delText xml:space="preserve">Taxonomic species composition differences </w:delText>
        </w:r>
        <w:r w:rsidR="007208FF" w:rsidDel="00BB4639">
          <w:rPr>
            <w:rFonts w:ascii="Times New Roman" w:eastAsia="Arial" w:hAnsi="Times New Roman" w:cs="Times New Roman"/>
            <w:color w:val="000000" w:themeColor="text1"/>
          </w:rPr>
          <w:delText xml:space="preserve">between the high-severity and other plots </w:delText>
        </w:r>
        <w:r w:rsidRPr="00E9194D" w:rsidDel="00BB4639">
          <w:rPr>
            <w:rFonts w:ascii="Times New Roman" w:eastAsia="Arial" w:hAnsi="Times New Roman" w:cs="Times New Roman"/>
            <w:color w:val="000000" w:themeColor="text1"/>
          </w:rPr>
          <w:delText xml:space="preserve">are also revealed in </w:delText>
        </w:r>
        <w:r w:rsidR="007208FF" w:rsidDel="00BB4639">
          <w:rPr>
            <w:rFonts w:ascii="Times New Roman" w:eastAsia="Arial" w:hAnsi="Times New Roman" w:cs="Times New Roman"/>
            <w:color w:val="000000" w:themeColor="text1"/>
          </w:rPr>
          <w:delText xml:space="preserve">the </w:delText>
        </w:r>
        <w:r w:rsidRPr="00E9194D" w:rsidDel="00BB4639">
          <w:rPr>
            <w:rFonts w:ascii="Times New Roman" w:eastAsia="Arial" w:hAnsi="Times New Roman" w:cs="Times New Roman"/>
            <w:color w:val="000000" w:themeColor="text1"/>
          </w:rPr>
          <w:delText>NMDS</w:delText>
        </w:r>
        <w:r w:rsidR="00EA0A13" w:rsidDel="00BB4639">
          <w:rPr>
            <w:rFonts w:ascii="Times New Roman" w:eastAsia="Arial" w:hAnsi="Times New Roman" w:cs="Times New Roman"/>
            <w:color w:val="000000" w:themeColor="text1"/>
          </w:rPr>
          <w:delText xml:space="preserve"> results</w:delText>
        </w:r>
        <w:r w:rsidRPr="00E9194D" w:rsidDel="00BB4639">
          <w:rPr>
            <w:rFonts w:ascii="Times New Roman" w:eastAsia="Arial" w:hAnsi="Times New Roman" w:cs="Times New Roman"/>
            <w:color w:val="000000" w:themeColor="text1"/>
          </w:rPr>
          <w:delText xml:space="preserve"> </w:delText>
        </w:r>
        <w:r w:rsidR="00E9194D" w:rsidDel="00BB4639">
          <w:rPr>
            <w:rFonts w:ascii="Times New Roman" w:eastAsia="Arial" w:hAnsi="Times New Roman" w:cs="Times New Roman"/>
            <w:color w:val="000000" w:themeColor="text1"/>
          </w:rPr>
          <w:delText>(Figure 1)</w:delText>
        </w:r>
        <w:commentRangeEnd w:id="40"/>
        <w:r w:rsidDel="00BB4639">
          <w:rPr>
            <w:rStyle w:val="CommentReference"/>
          </w:rPr>
          <w:commentReference w:id="40"/>
        </w:r>
        <w:r w:rsidRPr="00E9194D" w:rsidDel="00BB4639">
          <w:rPr>
            <w:rFonts w:ascii="Times New Roman" w:eastAsia="Arial" w:hAnsi="Times New Roman" w:cs="Times New Roman"/>
            <w:color w:val="000000" w:themeColor="text1"/>
          </w:rPr>
          <w:delText xml:space="preserve">. </w:delText>
        </w:r>
        <w:r w:rsidR="002251A0" w:rsidRPr="002251A0" w:rsidDel="00BB4639">
          <w:rPr>
            <w:rFonts w:ascii="Times New Roman" w:hAnsi="Times New Roman" w:cs="Times New Roman"/>
            <w:color w:val="000000" w:themeColor="text1"/>
          </w:rPr>
          <w:delText xml:space="preserve"> </w:delText>
        </w:r>
      </w:del>
      <w:r w:rsidR="002251A0">
        <w:rPr>
          <w:rFonts w:ascii="Times New Roman" w:hAnsi="Times New Roman" w:cs="Times New Roman"/>
          <w:color w:val="000000" w:themeColor="text1"/>
        </w:rPr>
        <w:t xml:space="preserve">Our test of beta dispersion revealed that there were significant differences in dispersion across the severity gradient </w:t>
      </w:r>
      <w:r w:rsidR="002251A0" w:rsidRPr="0052122D">
        <w:rPr>
          <w:rFonts w:ascii="Times New Roman" w:eastAsia="Arial" w:hAnsi="Times New Roman" w:cs="Times New Roman"/>
        </w:rPr>
        <w:t>(</w:t>
      </w:r>
      <w:proofErr w:type="gramStart"/>
      <w:r w:rsidR="002251A0" w:rsidRPr="0052122D">
        <w:rPr>
          <w:rFonts w:ascii="Times New Roman" w:eastAsia="Arial" w:hAnsi="Times New Roman" w:cs="Times New Roman"/>
        </w:rPr>
        <w:t>F</w:t>
      </w:r>
      <w:r w:rsidR="002251A0" w:rsidRPr="0052122D">
        <w:rPr>
          <w:rFonts w:ascii="Times New Roman" w:eastAsia="Arial" w:hAnsi="Times New Roman" w:cs="Times New Roman"/>
          <w:vertAlign w:val="subscript"/>
        </w:rPr>
        <w:t>(</w:t>
      </w:r>
      <w:proofErr w:type="gramEnd"/>
      <w:r w:rsidR="002251A0" w:rsidRPr="0052122D">
        <w:rPr>
          <w:rFonts w:ascii="Times New Roman" w:eastAsia="Arial" w:hAnsi="Times New Roman" w:cs="Times New Roman"/>
          <w:vertAlign w:val="subscript"/>
        </w:rPr>
        <w:t>2, 54)</w:t>
      </w:r>
      <w:r w:rsidR="002251A0" w:rsidRPr="0052122D">
        <w:rPr>
          <w:rFonts w:ascii="Times New Roman" w:eastAsia="Arial" w:hAnsi="Times New Roman" w:cs="Times New Roman"/>
        </w:rPr>
        <w:t xml:space="preserve"> = [4.4693], p = 0.01</w:t>
      </w:r>
      <w:r w:rsidR="002251A0">
        <w:rPr>
          <w:rFonts w:ascii="Times New Roman" w:eastAsia="Arial" w:hAnsi="Times New Roman" w:cs="Times New Roman"/>
        </w:rPr>
        <w:t>6</w:t>
      </w:r>
      <w:r w:rsidR="002251A0" w:rsidRPr="0052122D">
        <w:rPr>
          <w:rFonts w:ascii="Times New Roman" w:eastAsia="Arial" w:hAnsi="Times New Roman" w:cs="Times New Roman"/>
        </w:rPr>
        <w:t>)</w:t>
      </w:r>
      <w:r w:rsidR="002251A0">
        <w:rPr>
          <w:rFonts w:ascii="Times New Roman" w:eastAsia="Arial" w:hAnsi="Times New Roman" w:cs="Times New Roman"/>
        </w:rPr>
        <w:t xml:space="preserve">. </w:t>
      </w:r>
      <w:r w:rsidR="002251A0">
        <w:rPr>
          <w:rFonts w:ascii="Times New Roman" w:hAnsi="Times New Roman" w:cs="Times New Roman"/>
          <w:color w:val="000000" w:themeColor="text1"/>
        </w:rPr>
        <w:t xml:space="preserve">A post-hoc Tukey’s honestly significant difference test revealed that only the </w:t>
      </w:r>
      <w:r w:rsidR="00AB2982">
        <w:rPr>
          <w:rFonts w:ascii="Times New Roman" w:hAnsi="Times New Roman" w:cs="Times New Roman"/>
          <w:color w:val="000000" w:themeColor="text1"/>
        </w:rPr>
        <w:t>unburned</w:t>
      </w:r>
      <w:r w:rsidR="002251A0">
        <w:rPr>
          <w:rFonts w:ascii="Times New Roman" w:hAnsi="Times New Roman" w:cs="Times New Roman"/>
          <w:color w:val="000000" w:themeColor="text1"/>
        </w:rPr>
        <w:t xml:space="preserve"> and </w:t>
      </w:r>
      <w:r w:rsidR="00AB2982">
        <w:rPr>
          <w:rFonts w:ascii="Times New Roman" w:hAnsi="Times New Roman" w:cs="Times New Roman"/>
          <w:color w:val="000000" w:themeColor="text1"/>
        </w:rPr>
        <w:t>low</w:t>
      </w:r>
      <w:r w:rsidR="002251A0">
        <w:rPr>
          <w:rFonts w:ascii="Times New Roman" w:hAnsi="Times New Roman" w:cs="Times New Roman"/>
          <w:color w:val="000000" w:themeColor="text1"/>
        </w:rPr>
        <w:t>-severity plots differed in dispersion (</w:t>
      </w:r>
      <w:r w:rsidR="00AB2982">
        <w:rPr>
          <w:rFonts w:ascii="Times New Roman" w:hAnsi="Times New Roman" w:cs="Times New Roman"/>
          <w:color w:val="000000" w:themeColor="text1"/>
        </w:rPr>
        <w:t>p</w:t>
      </w:r>
      <w:r w:rsidR="002251A0">
        <w:rPr>
          <w:rFonts w:ascii="Times New Roman" w:hAnsi="Times New Roman" w:cs="Times New Roman"/>
          <w:i/>
          <w:iCs/>
          <w:color w:val="000000" w:themeColor="text1"/>
        </w:rPr>
        <w:t xml:space="preserve"> </w:t>
      </w:r>
      <w:r w:rsidR="002251A0" w:rsidRPr="00561F7E">
        <w:rPr>
          <w:rFonts w:ascii="Times New Roman" w:hAnsi="Times New Roman" w:cs="Times New Roman"/>
          <w:color w:val="000000" w:themeColor="text1"/>
        </w:rPr>
        <w:t>=</w:t>
      </w:r>
      <w:r w:rsidR="002251A0">
        <w:rPr>
          <w:rFonts w:ascii="Times New Roman" w:hAnsi="Times New Roman" w:cs="Times New Roman"/>
          <w:color w:val="000000" w:themeColor="text1"/>
        </w:rPr>
        <w:t xml:space="preserve"> </w:t>
      </w:r>
      <w:r w:rsidR="002251A0" w:rsidRPr="00561F7E">
        <w:rPr>
          <w:rFonts w:ascii="Times New Roman" w:hAnsi="Times New Roman" w:cs="Times New Roman"/>
          <w:color w:val="000000" w:themeColor="text1"/>
        </w:rPr>
        <w:t>0</w:t>
      </w:r>
      <w:r w:rsidR="002251A0">
        <w:rPr>
          <w:rFonts w:ascii="Times New Roman" w:hAnsi="Times New Roman" w:cs="Times New Roman"/>
          <w:color w:val="000000" w:themeColor="text1"/>
        </w:rPr>
        <w:t>.0</w:t>
      </w:r>
      <w:r w:rsidR="00AB2982">
        <w:rPr>
          <w:rFonts w:ascii="Times New Roman" w:hAnsi="Times New Roman" w:cs="Times New Roman"/>
          <w:color w:val="000000" w:themeColor="text1"/>
        </w:rPr>
        <w:t>14</w:t>
      </w:r>
      <w:r w:rsidR="002251A0">
        <w:rPr>
          <w:rFonts w:ascii="Times New Roman" w:hAnsi="Times New Roman" w:cs="Times New Roman"/>
          <w:color w:val="000000" w:themeColor="text1"/>
        </w:rPr>
        <w:t xml:space="preserve">). Therefore, the </w:t>
      </w:r>
      <w:r w:rsidR="00AB2982">
        <w:rPr>
          <w:rFonts w:ascii="Times New Roman" w:hAnsi="Times New Roman" w:cs="Times New Roman"/>
          <w:color w:val="000000" w:themeColor="text1"/>
        </w:rPr>
        <w:t xml:space="preserve">unburned and low-severity </w:t>
      </w:r>
      <w:r w:rsidR="002251A0">
        <w:rPr>
          <w:rFonts w:ascii="Times New Roman" w:hAnsi="Times New Roman" w:cs="Times New Roman"/>
          <w:color w:val="000000" w:themeColor="text1"/>
        </w:rPr>
        <w:t>plots differed in both beta dispersion and group centroid</w:t>
      </w:r>
      <w:r w:rsidR="00AB2982">
        <w:rPr>
          <w:rFonts w:ascii="Times New Roman" w:hAnsi="Times New Roman" w:cs="Times New Roman"/>
          <w:color w:val="000000" w:themeColor="text1"/>
        </w:rPr>
        <w:t>,</w:t>
      </w:r>
      <w:r w:rsidR="002251A0">
        <w:rPr>
          <w:rFonts w:ascii="Times New Roman" w:hAnsi="Times New Roman" w:cs="Times New Roman"/>
          <w:color w:val="000000" w:themeColor="text1"/>
        </w:rPr>
        <w:t xml:space="preserve"> </w:t>
      </w:r>
      <w:r w:rsidR="00AB2982">
        <w:rPr>
          <w:rFonts w:ascii="Times New Roman" w:hAnsi="Times New Roman" w:cs="Times New Roman"/>
          <w:color w:val="000000" w:themeColor="text1"/>
        </w:rPr>
        <w:t>while the remaining severity class</w:t>
      </w:r>
      <w:r w:rsidR="00241A38">
        <w:rPr>
          <w:rFonts w:ascii="Times New Roman" w:hAnsi="Times New Roman" w:cs="Times New Roman"/>
          <w:color w:val="000000" w:themeColor="text1"/>
        </w:rPr>
        <w:t>e</w:t>
      </w:r>
      <w:r w:rsidR="00AB2982">
        <w:rPr>
          <w:rFonts w:ascii="Times New Roman" w:hAnsi="Times New Roman" w:cs="Times New Roman"/>
          <w:color w:val="000000" w:themeColor="text1"/>
        </w:rPr>
        <w:t>s differed only in group centroid (Figure 1)</w:t>
      </w:r>
      <w:r w:rsidR="00551720">
        <w:rPr>
          <w:rFonts w:ascii="Times New Roman" w:eastAsia="Arial" w:hAnsi="Times New Roman" w:cs="Times New Roman"/>
        </w:rPr>
        <w:t>.</w:t>
      </w:r>
    </w:p>
    <w:p w14:paraId="00000046" w14:textId="27D58D9E" w:rsidR="00ED12FC" w:rsidRPr="005C200A" w:rsidRDefault="00DB000D" w:rsidP="005C200A">
      <w:pPr>
        <w:spacing w:after="0" w:line="480" w:lineRule="auto"/>
        <w:ind w:firstLine="720"/>
        <w:rPr>
          <w:rFonts w:ascii="Times New Roman" w:eastAsia="Arial" w:hAnsi="Times New Roman" w:cs="Times New Roman"/>
          <w:color w:val="1F1F1F"/>
        </w:rPr>
      </w:pPr>
      <w:r w:rsidRPr="0052122D">
        <w:rPr>
          <w:rFonts w:ascii="Times New Roman" w:eastAsia="Arial" w:hAnsi="Times New Roman" w:cs="Times New Roman"/>
        </w:rPr>
        <w:t xml:space="preserve">Indicator species analysis revealed several significant indicator species associated with specific </w:t>
      </w:r>
      <w:r w:rsidR="002115DD">
        <w:rPr>
          <w:rFonts w:ascii="Times New Roman" w:eastAsia="Arial" w:hAnsi="Times New Roman" w:cs="Times New Roman"/>
        </w:rPr>
        <w:t>burn</w:t>
      </w:r>
      <w:r w:rsidRPr="0052122D">
        <w:rPr>
          <w:rFonts w:ascii="Times New Roman" w:eastAsia="Arial" w:hAnsi="Times New Roman" w:cs="Times New Roman"/>
        </w:rPr>
        <w:t xml:space="preserve"> conditions</w:t>
      </w:r>
      <w:r w:rsidR="00551720">
        <w:rPr>
          <w:rFonts w:ascii="Times New Roman" w:eastAsia="Arial" w:hAnsi="Times New Roman" w:cs="Times New Roman"/>
        </w:rPr>
        <w:t xml:space="preserve"> (Table 1)</w:t>
      </w:r>
      <w:r w:rsidRPr="0052122D">
        <w:rPr>
          <w:rFonts w:ascii="Times New Roman" w:eastAsia="Arial" w:hAnsi="Times New Roman" w:cs="Times New Roman"/>
        </w:rPr>
        <w:t xml:space="preserve">. </w:t>
      </w:r>
      <w:r w:rsidRPr="0052122D">
        <w:rPr>
          <w:rFonts w:ascii="Times New Roman" w:eastAsia="Arial" w:hAnsi="Times New Roman" w:cs="Times New Roman"/>
          <w:i/>
        </w:rPr>
        <w:t xml:space="preserve">Verbascum </w:t>
      </w:r>
      <w:proofErr w:type="spellStart"/>
      <w:r w:rsidRPr="0052122D">
        <w:rPr>
          <w:rFonts w:ascii="Times New Roman" w:eastAsia="Arial" w:hAnsi="Times New Roman" w:cs="Times New Roman"/>
          <w:i/>
        </w:rPr>
        <w:t>thapsus</w:t>
      </w:r>
      <w:proofErr w:type="spellEnd"/>
      <w:r w:rsidRPr="0052122D">
        <w:rPr>
          <w:rFonts w:ascii="Times New Roman" w:eastAsia="Arial" w:hAnsi="Times New Roman" w:cs="Times New Roman"/>
        </w:rPr>
        <w:t>, a nonnative forb,</w:t>
      </w:r>
      <w:r w:rsidR="00551720">
        <w:rPr>
          <w:rFonts w:ascii="Times New Roman" w:eastAsia="Arial" w:hAnsi="Times New Roman" w:cs="Times New Roman"/>
        </w:rPr>
        <w:t xml:space="preserve"> </w:t>
      </w:r>
      <w:r w:rsidRPr="0052122D">
        <w:rPr>
          <w:rFonts w:ascii="Times New Roman" w:eastAsia="Arial" w:hAnsi="Times New Roman" w:cs="Times New Roman"/>
        </w:rPr>
        <w:t>(</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0.618, p &lt; 0.001) is strongly associated with high</w:t>
      </w:r>
      <w:r w:rsidR="002330CF">
        <w:rPr>
          <w:rFonts w:ascii="Times New Roman" w:eastAsia="Arial" w:hAnsi="Times New Roman" w:cs="Times New Roman"/>
        </w:rPr>
        <w:t>-</w:t>
      </w:r>
      <w:r w:rsidRPr="0052122D">
        <w:rPr>
          <w:rFonts w:ascii="Times New Roman" w:eastAsia="Arial" w:hAnsi="Times New Roman" w:cs="Times New Roman"/>
        </w:rPr>
        <w:t xml:space="preserve">severity locations. </w:t>
      </w:r>
      <w:proofErr w:type="spellStart"/>
      <w:r w:rsidRPr="0052122D">
        <w:rPr>
          <w:rFonts w:ascii="Times New Roman" w:eastAsia="Arial" w:hAnsi="Times New Roman" w:cs="Times New Roman"/>
          <w:i/>
        </w:rPr>
        <w:t>Pseudognaphalium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macounii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a native forb, (</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0.283, p &lt; 0.05) was also significantly associated with high</w:t>
      </w:r>
      <w:r w:rsidR="002330CF">
        <w:rPr>
          <w:rFonts w:ascii="Times New Roman" w:eastAsia="Arial" w:hAnsi="Times New Roman" w:cs="Times New Roman"/>
        </w:rPr>
        <w:t>-</w:t>
      </w:r>
      <w:r w:rsidRPr="0052122D">
        <w:rPr>
          <w:rFonts w:ascii="Times New Roman" w:eastAsia="Arial" w:hAnsi="Times New Roman" w:cs="Times New Roman"/>
        </w:rPr>
        <w:t xml:space="preserve">severity plots. Perennial </w:t>
      </w:r>
      <w:r w:rsidR="00551720" w:rsidRPr="0052122D">
        <w:rPr>
          <w:rFonts w:ascii="Times New Roman" w:eastAsia="Arial" w:hAnsi="Times New Roman" w:cs="Times New Roman"/>
        </w:rPr>
        <w:t xml:space="preserve">grasses, </w:t>
      </w:r>
      <w:r w:rsidR="00551720" w:rsidRPr="00551720">
        <w:rPr>
          <w:rFonts w:ascii="Times New Roman" w:eastAsia="Arial" w:hAnsi="Times New Roman" w:cs="Times New Roman"/>
          <w:i/>
          <w:iCs/>
        </w:rPr>
        <w:t>Muhlenbergia</w:t>
      </w:r>
      <w:r w:rsidRPr="00551720">
        <w:rPr>
          <w:rFonts w:ascii="Times New Roman" w:eastAsia="Arial" w:hAnsi="Times New Roman" w:cs="Times New Roman"/>
          <w:i/>
          <w:iCs/>
        </w:rPr>
        <w:t xml:space="preserve"> </w:t>
      </w:r>
      <w:proofErr w:type="spellStart"/>
      <w:r w:rsidR="00551720">
        <w:rPr>
          <w:rFonts w:ascii="Times New Roman" w:eastAsia="Arial" w:hAnsi="Times New Roman" w:cs="Times New Roman"/>
          <w:i/>
        </w:rPr>
        <w:t>straminea</w:t>
      </w:r>
      <w:proofErr w:type="spellEnd"/>
      <w:r w:rsidRPr="0052122D">
        <w:rPr>
          <w:rFonts w:ascii="Times New Roman" w:eastAsia="Arial" w:hAnsi="Times New Roman" w:cs="Times New Roman"/>
        </w:rPr>
        <w:t xml:space="preserve"> (</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0.314, p &lt; 0.05), and </w:t>
      </w:r>
      <w:proofErr w:type="spellStart"/>
      <w:r w:rsidRPr="0052122D">
        <w:rPr>
          <w:rFonts w:ascii="Times New Roman" w:eastAsia="Arial" w:hAnsi="Times New Roman" w:cs="Times New Roman"/>
          <w:i/>
        </w:rPr>
        <w:t>Piptochaetium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pringlei</w:t>
      </w:r>
      <w:proofErr w:type="spellEnd"/>
      <w:r w:rsidRPr="0052122D">
        <w:rPr>
          <w:rFonts w:ascii="Times New Roman" w:eastAsia="Arial" w:hAnsi="Times New Roman" w:cs="Times New Roman"/>
          <w:i/>
        </w:rPr>
        <w:t xml:space="preserve"> </w:t>
      </w:r>
      <w:r w:rsidRPr="0052122D">
        <w:rPr>
          <w:rFonts w:ascii="Times New Roman" w:eastAsia="Arial" w:hAnsi="Times New Roman" w:cs="Times New Roman"/>
        </w:rPr>
        <w:t>(</w:t>
      </w:r>
      <w:proofErr w:type="spellStart"/>
      <w:r w:rsidRPr="0052122D">
        <w:rPr>
          <w:rFonts w:ascii="Times New Roman" w:eastAsia="Arial" w:hAnsi="Times New Roman" w:cs="Times New Roman"/>
          <w:i/>
        </w:rPr>
        <w:t>IndVal</w:t>
      </w:r>
      <w:proofErr w:type="spellEnd"/>
      <w:r w:rsidRPr="0052122D">
        <w:rPr>
          <w:rFonts w:ascii="Times New Roman" w:eastAsia="Arial" w:hAnsi="Times New Roman" w:cs="Times New Roman"/>
        </w:rPr>
        <w:t xml:space="preserve"> = 0.275, 0.05 &lt; p &lt; 0.1), were significant indicators of low</w:t>
      </w:r>
      <w:r w:rsidR="002330CF">
        <w:rPr>
          <w:rFonts w:ascii="Times New Roman" w:eastAsia="Arial" w:hAnsi="Times New Roman" w:cs="Times New Roman"/>
        </w:rPr>
        <w:t>-severity</w:t>
      </w:r>
      <w:r w:rsidRPr="0052122D">
        <w:rPr>
          <w:rFonts w:ascii="Times New Roman" w:eastAsia="Arial" w:hAnsi="Times New Roman" w:cs="Times New Roman"/>
        </w:rPr>
        <w:t xml:space="preserve"> and unburned plots </w:t>
      </w:r>
      <w:r w:rsidR="00551720" w:rsidRPr="0052122D">
        <w:rPr>
          <w:rFonts w:ascii="Times New Roman" w:eastAsia="Arial" w:hAnsi="Times New Roman" w:cs="Times New Roman"/>
        </w:rPr>
        <w:t>respectively.</w:t>
      </w:r>
      <w:r w:rsidRPr="0052122D">
        <w:rPr>
          <w:rFonts w:ascii="Times New Roman" w:eastAsia="Arial" w:hAnsi="Times New Roman" w:cs="Times New Roman"/>
        </w:rPr>
        <w:t xml:space="preserve"> Several other species demonstrated a marginal significance (0.05 &lt; p &lt; 0.1) as indicators of high</w:t>
      </w:r>
      <w:r w:rsidR="002330CF">
        <w:rPr>
          <w:rFonts w:ascii="Times New Roman" w:eastAsia="Arial" w:hAnsi="Times New Roman" w:cs="Times New Roman"/>
        </w:rPr>
        <w:t>-</w:t>
      </w:r>
      <w:r w:rsidRPr="0052122D">
        <w:rPr>
          <w:rFonts w:ascii="Times New Roman" w:eastAsia="Arial" w:hAnsi="Times New Roman" w:cs="Times New Roman"/>
        </w:rPr>
        <w:t>severity plots (Table 1).</w:t>
      </w:r>
    </w:p>
    <w:p w14:paraId="054EE85B" w14:textId="7A210450" w:rsidR="005324A6" w:rsidRPr="005324A6" w:rsidRDefault="00DB000D" w:rsidP="00F57BA7">
      <w:pPr>
        <w:widowControl w:val="0"/>
        <w:spacing w:after="0" w:line="480" w:lineRule="auto"/>
        <w:rPr>
          <w:rFonts w:ascii="Times New Roman" w:hAnsi="Times New Roman" w:cs="Times New Roman"/>
        </w:rPr>
      </w:pPr>
      <w:r w:rsidRPr="0052122D">
        <w:rPr>
          <w:rFonts w:ascii="Times New Roman" w:eastAsia="Arial" w:hAnsi="Times New Roman" w:cs="Times New Roman"/>
          <w:b/>
        </w:rPr>
        <w:t>3.2 Plant functional trait associations with burn severities</w:t>
      </w:r>
    </w:p>
    <w:p w14:paraId="55F446C3" w14:textId="059B4634" w:rsidR="00C3186F" w:rsidRDefault="00DB000D" w:rsidP="005324A6">
      <w:pPr>
        <w:spacing w:after="0" w:line="480" w:lineRule="auto"/>
        <w:ind w:firstLine="720"/>
        <w:rPr>
          <w:ins w:id="42" w:author="Winick, Ian Archer - (iaw1)" w:date="2025-06-05T15:49:00Z" w16du:dateUtc="2025-06-05T22:49:00Z"/>
          <w:rFonts w:ascii="Times New Roman" w:eastAsia="Arial" w:hAnsi="Times New Roman" w:cs="Times New Roman"/>
        </w:rPr>
      </w:pPr>
      <w:r w:rsidRPr="0052122D">
        <w:rPr>
          <w:rFonts w:ascii="Times New Roman" w:eastAsia="Arial" w:hAnsi="Times New Roman" w:cs="Times New Roman"/>
        </w:rPr>
        <w:t xml:space="preserve">We used the </w:t>
      </w:r>
      <w:proofErr w:type="spellStart"/>
      <w:r w:rsidRPr="0052122D">
        <w:rPr>
          <w:rFonts w:ascii="Times New Roman" w:eastAsia="Arial" w:hAnsi="Times New Roman" w:cs="Times New Roman"/>
          <w:i/>
        </w:rPr>
        <w:t>envfit</w:t>
      </w:r>
      <w:proofErr w:type="spellEnd"/>
      <w:r w:rsidRPr="0052122D">
        <w:rPr>
          <w:rFonts w:ascii="Times New Roman" w:eastAsia="Arial" w:hAnsi="Times New Roman" w:cs="Times New Roman"/>
        </w:rPr>
        <w:t xml:space="preserve"> function to explore differences in functional traits associated with burn severities based on vegetation community compositions</w:t>
      </w:r>
      <w:r w:rsidR="00551720">
        <w:rPr>
          <w:rFonts w:ascii="Times New Roman" w:eastAsia="Arial" w:hAnsi="Times New Roman" w:cs="Times New Roman"/>
        </w:rPr>
        <w:t xml:space="preserve"> (</w:t>
      </w:r>
      <w:r w:rsidR="00C3186F">
        <w:rPr>
          <w:rFonts w:ascii="Times New Roman" w:eastAsia="Arial" w:hAnsi="Times New Roman" w:cs="Times New Roman"/>
        </w:rPr>
        <w:t>Figure 1</w:t>
      </w:r>
      <w:r w:rsidR="00F57BA7">
        <w:rPr>
          <w:rFonts w:ascii="Times New Roman" w:eastAsia="Arial" w:hAnsi="Times New Roman" w:cs="Times New Roman"/>
        </w:rPr>
        <w:t>, Table 3</w:t>
      </w:r>
      <w:r w:rsidR="00551720">
        <w:rPr>
          <w:rFonts w:ascii="Times New Roman" w:eastAsia="Arial" w:hAnsi="Times New Roman" w:cs="Times New Roman"/>
        </w:rPr>
        <w:t>)</w:t>
      </w:r>
      <w:r w:rsidRPr="0052122D">
        <w:rPr>
          <w:rFonts w:ascii="Times New Roman" w:eastAsia="Arial" w:hAnsi="Times New Roman" w:cs="Times New Roman"/>
        </w:rPr>
        <w:t>.</w:t>
      </w:r>
      <w:r w:rsidR="00F57BA7">
        <w:rPr>
          <w:rFonts w:ascii="Times New Roman" w:eastAsia="Arial" w:hAnsi="Times New Roman" w:cs="Times New Roman"/>
        </w:rPr>
        <w:t xml:space="preserve"> </w:t>
      </w:r>
      <w:r w:rsidRPr="0052122D">
        <w:rPr>
          <w:rFonts w:ascii="Times New Roman" w:eastAsia="Arial" w:hAnsi="Times New Roman" w:cs="Times New Roman"/>
        </w:rPr>
        <w:t xml:space="preserve">Species composition differences across burn severities are correlated to differences in height, resprouting ability, and SLA. Resprouting influenced species composition across burn gradients the most, such that this trait </w:t>
      </w:r>
      <w:r w:rsidR="00BF072E">
        <w:rPr>
          <w:rFonts w:ascii="Times New Roman" w:eastAsia="Arial" w:hAnsi="Times New Roman" w:cs="Times New Roman"/>
        </w:rPr>
        <w:t xml:space="preserve">explained the most variability in </w:t>
      </w:r>
      <w:r w:rsidR="00D84032">
        <w:rPr>
          <w:rFonts w:ascii="Times New Roman" w:eastAsia="Arial" w:hAnsi="Times New Roman" w:cs="Times New Roman"/>
        </w:rPr>
        <w:t>understory</w:t>
      </w:r>
      <w:r w:rsidR="00BF072E">
        <w:rPr>
          <w:rFonts w:ascii="Times New Roman" w:eastAsia="Arial" w:hAnsi="Times New Roman" w:cs="Times New Roman"/>
        </w:rPr>
        <w:t xml:space="preserve"> communities between plots and treatments</w:t>
      </w:r>
      <w:r w:rsidRPr="0052122D">
        <w:rPr>
          <w:rFonts w:ascii="Times New Roman" w:eastAsia="Arial" w:hAnsi="Times New Roman" w:cs="Times New Roman"/>
        </w:rPr>
        <w:t xml:space="preserve">. </w:t>
      </w:r>
      <w:r w:rsidR="00160FA8">
        <w:rPr>
          <w:rFonts w:ascii="Times New Roman" w:eastAsia="Arial" w:hAnsi="Times New Roman" w:cs="Times New Roman"/>
        </w:rPr>
        <w:t xml:space="preserve">SLA increased </w:t>
      </w:r>
      <w:r w:rsidR="00867900">
        <w:rPr>
          <w:rFonts w:ascii="Times New Roman" w:eastAsia="Arial" w:hAnsi="Times New Roman" w:cs="Times New Roman"/>
        </w:rPr>
        <w:t xml:space="preserve">across plots </w:t>
      </w:r>
      <w:r w:rsidR="00160FA8">
        <w:rPr>
          <w:rFonts w:ascii="Times New Roman" w:eastAsia="Arial" w:hAnsi="Times New Roman" w:cs="Times New Roman"/>
        </w:rPr>
        <w:t>with</w:t>
      </w:r>
      <w:r w:rsidR="00A9355A">
        <w:rPr>
          <w:rFonts w:ascii="Times New Roman" w:eastAsia="Arial" w:hAnsi="Times New Roman" w:cs="Times New Roman"/>
        </w:rPr>
        <w:t xml:space="preserve"> the presence of fire and</w:t>
      </w:r>
      <w:r w:rsidR="00160FA8">
        <w:rPr>
          <w:rFonts w:ascii="Times New Roman" w:eastAsia="Arial" w:hAnsi="Times New Roman" w:cs="Times New Roman"/>
        </w:rPr>
        <w:t xml:space="preserve"> fire severity</w:t>
      </w:r>
      <w:r w:rsidR="00E6509A">
        <w:rPr>
          <w:rFonts w:ascii="Times New Roman" w:eastAsia="Arial" w:hAnsi="Times New Roman" w:cs="Times New Roman"/>
        </w:rPr>
        <w:t xml:space="preserve">, </w:t>
      </w:r>
      <w:r w:rsidR="00DA04FA">
        <w:rPr>
          <w:rFonts w:ascii="Times New Roman" w:eastAsia="Arial" w:hAnsi="Times New Roman" w:cs="Times New Roman"/>
        </w:rPr>
        <w:t>whereas</w:t>
      </w:r>
      <w:r w:rsidR="00E6509A">
        <w:rPr>
          <w:rFonts w:ascii="Times New Roman" w:eastAsia="Arial" w:hAnsi="Times New Roman" w:cs="Times New Roman"/>
        </w:rPr>
        <w:t xml:space="preserve"> </w:t>
      </w:r>
      <w:r w:rsidRPr="0052122D">
        <w:rPr>
          <w:rFonts w:ascii="Times New Roman" w:eastAsia="Arial" w:hAnsi="Times New Roman" w:cs="Times New Roman"/>
        </w:rPr>
        <w:lastRenderedPageBreak/>
        <w:t xml:space="preserve">increasing plant height </w:t>
      </w:r>
      <w:r w:rsidR="002A09C0">
        <w:rPr>
          <w:rFonts w:ascii="Times New Roman" w:eastAsia="Arial" w:hAnsi="Times New Roman" w:cs="Times New Roman"/>
        </w:rPr>
        <w:t>showed</w:t>
      </w:r>
      <w:r w:rsidRPr="0052122D">
        <w:rPr>
          <w:rFonts w:ascii="Times New Roman" w:eastAsia="Arial" w:hAnsi="Times New Roman" w:cs="Times New Roman"/>
        </w:rPr>
        <w:t xml:space="preserve"> </w:t>
      </w:r>
      <w:r w:rsidR="002A09C0">
        <w:rPr>
          <w:rFonts w:ascii="Times New Roman" w:eastAsia="Arial" w:hAnsi="Times New Roman" w:cs="Times New Roman"/>
        </w:rPr>
        <w:t>strongest</w:t>
      </w:r>
      <w:r w:rsidRPr="0052122D">
        <w:rPr>
          <w:rFonts w:ascii="Times New Roman" w:eastAsia="Arial" w:hAnsi="Times New Roman" w:cs="Times New Roman"/>
        </w:rPr>
        <w:t xml:space="preserve"> associations with low</w:t>
      </w:r>
      <w:r w:rsidR="00160FA8">
        <w:rPr>
          <w:rFonts w:ascii="Times New Roman" w:eastAsia="Arial" w:hAnsi="Times New Roman" w:cs="Times New Roman"/>
        </w:rPr>
        <w:t>-</w:t>
      </w:r>
      <w:r w:rsidRPr="0052122D">
        <w:rPr>
          <w:rFonts w:ascii="Times New Roman" w:eastAsia="Arial" w:hAnsi="Times New Roman" w:cs="Times New Roman"/>
        </w:rPr>
        <w:t>severity plots. Seed mass was not significantly correlated with any plots across burn severities</w:t>
      </w:r>
      <w:r w:rsidR="008C53E2">
        <w:rPr>
          <w:rFonts w:ascii="Times New Roman" w:eastAsia="Arial" w:hAnsi="Times New Roman" w:cs="Times New Roman"/>
        </w:rPr>
        <w:t xml:space="preserve"> </w:t>
      </w:r>
      <w:r w:rsidRPr="0052122D">
        <w:rPr>
          <w:rFonts w:ascii="Times New Roman" w:eastAsia="Arial" w:hAnsi="Times New Roman" w:cs="Times New Roman"/>
        </w:rPr>
        <w:t>(</w:t>
      </w:r>
      <w:r w:rsidR="005324A6">
        <w:rPr>
          <w:rFonts w:ascii="Times New Roman" w:eastAsia="Arial" w:hAnsi="Times New Roman" w:cs="Times New Roman"/>
        </w:rPr>
        <w:t>Table 3</w:t>
      </w:r>
      <w:r w:rsidRPr="0052122D">
        <w:rPr>
          <w:rFonts w:ascii="Times New Roman" w:eastAsia="Arial" w:hAnsi="Times New Roman" w:cs="Times New Roman"/>
        </w:rPr>
        <w:t>).</w:t>
      </w:r>
    </w:p>
    <w:p w14:paraId="0000004A" w14:textId="54A8726A" w:rsidR="00DF45B9" w:rsidRDefault="0056503C" w:rsidP="005324A6">
      <w:pPr>
        <w:spacing w:after="0" w:line="480" w:lineRule="auto"/>
        <w:ind w:firstLine="720"/>
        <w:rPr>
          <w:rFonts w:ascii="Times New Roman" w:eastAsia="Arial" w:hAnsi="Times New Roman" w:cs="Times New Roman"/>
        </w:rPr>
      </w:pPr>
      <w:ins w:id="43" w:author="Winick, Ian Archer - (iaw1)" w:date="2025-06-05T15:55:00Z" w16du:dateUtc="2025-06-05T22:55:00Z">
        <w:r>
          <w:rPr>
            <w:rFonts w:ascii="Times New Roman" w:eastAsia="Arial" w:hAnsi="Times New Roman" w:cs="Times New Roman"/>
          </w:rPr>
          <w:t xml:space="preserve">Although we did not include functional or nativity groups in our </w:t>
        </w:r>
        <w:proofErr w:type="spellStart"/>
        <w:r w:rsidRPr="00F57BA7">
          <w:rPr>
            <w:rFonts w:ascii="Times New Roman" w:eastAsia="Arial" w:hAnsi="Times New Roman" w:cs="Times New Roman"/>
            <w:i/>
            <w:iCs/>
          </w:rPr>
          <w:t>envfit</w:t>
        </w:r>
        <w:proofErr w:type="spellEnd"/>
        <w:r>
          <w:rPr>
            <w:rFonts w:ascii="Times New Roman" w:eastAsia="Arial" w:hAnsi="Times New Roman" w:cs="Times New Roman"/>
          </w:rPr>
          <w:t xml:space="preserve"> analysis</w:t>
        </w:r>
      </w:ins>
      <w:ins w:id="44" w:author="Winick, Ian Archer - (iaw1)" w:date="2025-06-05T15:56:00Z" w16du:dateUtc="2025-06-05T22:56:00Z">
        <w:r>
          <w:rPr>
            <w:rFonts w:ascii="Times New Roman" w:eastAsia="Arial" w:hAnsi="Times New Roman" w:cs="Times New Roman"/>
          </w:rPr>
          <w:t>, we found significant differences in the abundances of these groups across the severity gradien</w:t>
        </w:r>
      </w:ins>
      <w:ins w:id="45" w:author="Winick, Ian Archer - (iaw1)" w:date="2025-06-09T13:29:00Z" w16du:dateUtc="2025-06-09T20:29:00Z">
        <w:r w:rsidR="004B2C72">
          <w:rPr>
            <w:rFonts w:ascii="Times New Roman" w:eastAsia="Arial" w:hAnsi="Times New Roman" w:cs="Times New Roman"/>
          </w:rPr>
          <w:t xml:space="preserve">t. </w:t>
        </w:r>
      </w:ins>
      <w:r w:rsidR="00C3186F">
        <w:rPr>
          <w:rFonts w:ascii="Times New Roman" w:eastAsia="Arial" w:hAnsi="Times New Roman" w:cs="Times New Roman"/>
        </w:rPr>
        <w:t>Vegetative cover in unburned and low-severity plots was overwhelmingly dominated by grass species, whereas average relative forb cover in high-severity plots was greater than 50%. Increasing fire severity was also associated with increased woody species (shrubs and trees) abundance (Figure 2a). Additionally</w:t>
      </w:r>
      <w:commentRangeStart w:id="46"/>
      <w:commentRangeStart w:id="47"/>
      <w:r w:rsidR="00C3186F" w:rsidRPr="0052122D">
        <w:rPr>
          <w:rFonts w:ascii="Times New Roman" w:eastAsia="Arial" w:hAnsi="Times New Roman" w:cs="Times New Roman"/>
        </w:rPr>
        <w:t>,</w:t>
      </w:r>
      <w:r w:rsidR="00C3186F">
        <w:rPr>
          <w:rFonts w:ascii="Times New Roman" w:eastAsia="Arial" w:hAnsi="Times New Roman" w:cs="Times New Roman"/>
        </w:rPr>
        <w:t xml:space="preserve"> exotic species cover increased with burn severity;</w:t>
      </w:r>
      <w:r w:rsidR="00C3186F" w:rsidRPr="0052122D">
        <w:rPr>
          <w:rFonts w:ascii="Times New Roman" w:eastAsia="Arial" w:hAnsi="Times New Roman" w:cs="Times New Roman"/>
        </w:rPr>
        <w:t xml:space="preserve"> the mean relative cover of exotic species in the unburned, low</w:t>
      </w:r>
      <w:r w:rsidR="00C3186F">
        <w:rPr>
          <w:rFonts w:ascii="Times New Roman" w:eastAsia="Arial" w:hAnsi="Times New Roman" w:cs="Times New Roman"/>
        </w:rPr>
        <w:t>-</w:t>
      </w:r>
      <w:r w:rsidR="00C3186F" w:rsidRPr="0052122D">
        <w:rPr>
          <w:rFonts w:ascii="Times New Roman" w:eastAsia="Arial" w:hAnsi="Times New Roman" w:cs="Times New Roman"/>
        </w:rPr>
        <w:t>, and high</w:t>
      </w:r>
      <w:r w:rsidR="00C3186F">
        <w:rPr>
          <w:rFonts w:ascii="Times New Roman" w:eastAsia="Arial" w:hAnsi="Times New Roman" w:cs="Times New Roman"/>
        </w:rPr>
        <w:t>-</w:t>
      </w:r>
      <w:r w:rsidR="00C3186F" w:rsidRPr="0052122D">
        <w:rPr>
          <w:rFonts w:ascii="Times New Roman" w:eastAsia="Arial" w:hAnsi="Times New Roman" w:cs="Times New Roman"/>
        </w:rPr>
        <w:t>severity plots was &lt;1%, 3.5%, and 39.7% respectively</w:t>
      </w:r>
      <w:r w:rsidR="00C3186F">
        <w:rPr>
          <w:rFonts w:ascii="Times New Roman" w:eastAsia="Arial" w:hAnsi="Times New Roman" w:cs="Times New Roman"/>
        </w:rPr>
        <w:t xml:space="preserve"> (Figure 2b</w:t>
      </w:r>
      <w:r w:rsidR="00C3186F" w:rsidRPr="005324A6">
        <w:rPr>
          <w:rFonts w:ascii="Times New Roman" w:eastAsia="Arial" w:hAnsi="Times New Roman" w:cs="Times New Roman"/>
        </w:rPr>
        <w:t>).</w:t>
      </w:r>
      <w:commentRangeEnd w:id="46"/>
      <w:r w:rsidR="00C3186F" w:rsidRPr="005324A6">
        <w:rPr>
          <w:rStyle w:val="CommentReference"/>
          <w:rFonts w:ascii="Times New Roman" w:hAnsi="Times New Roman" w:cs="Times New Roman"/>
        </w:rPr>
        <w:commentReference w:id="46"/>
      </w:r>
      <w:commentRangeEnd w:id="47"/>
      <w:r w:rsidR="00C3186F" w:rsidRPr="005324A6">
        <w:rPr>
          <w:rStyle w:val="CommentReference"/>
          <w:rFonts w:ascii="Times New Roman" w:hAnsi="Times New Roman" w:cs="Times New Roman"/>
        </w:rPr>
        <w:commentReference w:id="47"/>
      </w:r>
      <w:r w:rsidR="00C3186F" w:rsidRPr="005324A6">
        <w:rPr>
          <w:rFonts w:ascii="Times New Roman" w:eastAsia="Arial" w:hAnsi="Times New Roman" w:cs="Times New Roman"/>
        </w:rPr>
        <w:t xml:space="preserve"> </w:t>
      </w:r>
      <w:r w:rsidR="00C3186F" w:rsidRPr="005324A6">
        <w:rPr>
          <w:rFonts w:ascii="Times New Roman" w:hAnsi="Times New Roman" w:cs="Times New Roman"/>
        </w:rPr>
        <w:t xml:space="preserve">Some indicator species, such as </w:t>
      </w:r>
      <w:r w:rsidR="00C3186F" w:rsidRPr="005324A6">
        <w:rPr>
          <w:rStyle w:val="Emphasis"/>
          <w:rFonts w:ascii="Times New Roman" w:hAnsi="Times New Roman" w:cs="Times New Roman"/>
        </w:rPr>
        <w:t xml:space="preserve">Elymus </w:t>
      </w:r>
      <w:proofErr w:type="spellStart"/>
      <w:r w:rsidR="00C3186F" w:rsidRPr="005324A6">
        <w:rPr>
          <w:rStyle w:val="Emphasis"/>
          <w:rFonts w:ascii="Times New Roman" w:hAnsi="Times New Roman" w:cs="Times New Roman"/>
        </w:rPr>
        <w:t>elymoides</w:t>
      </w:r>
      <w:proofErr w:type="spellEnd"/>
      <w:r w:rsidR="00C3186F" w:rsidRPr="005324A6">
        <w:rPr>
          <w:rFonts w:ascii="Times New Roman" w:hAnsi="Times New Roman" w:cs="Times New Roman"/>
        </w:rPr>
        <w:t xml:space="preserve">—associated with high-severity fires—had higher average cover in unburned and low-severity sites. However, because indicator species analysis </w:t>
      </w:r>
      <w:r w:rsidR="00C3186F">
        <w:rPr>
          <w:rFonts w:ascii="Times New Roman" w:hAnsi="Times New Roman" w:cs="Times New Roman"/>
        </w:rPr>
        <w:t>measures</w:t>
      </w:r>
      <w:r w:rsidR="00C3186F" w:rsidRPr="005324A6">
        <w:rPr>
          <w:rFonts w:ascii="Times New Roman" w:hAnsi="Times New Roman" w:cs="Times New Roman"/>
        </w:rPr>
        <w:t xml:space="preserve"> both abundance and </w:t>
      </w:r>
      <w:r w:rsidR="00C3186F">
        <w:rPr>
          <w:rFonts w:ascii="Times New Roman" w:hAnsi="Times New Roman" w:cs="Times New Roman"/>
        </w:rPr>
        <w:t xml:space="preserve">site </w:t>
      </w:r>
      <w:r w:rsidR="00C3186F" w:rsidRPr="005324A6">
        <w:rPr>
          <w:rFonts w:ascii="Times New Roman" w:hAnsi="Times New Roman" w:cs="Times New Roman"/>
        </w:rPr>
        <w:t xml:space="preserve">fidelity, </w:t>
      </w:r>
      <w:r w:rsidR="00C3186F" w:rsidRPr="005324A6">
        <w:rPr>
          <w:rStyle w:val="Emphasis"/>
          <w:rFonts w:ascii="Times New Roman" w:hAnsi="Times New Roman" w:cs="Times New Roman"/>
        </w:rPr>
        <w:t xml:space="preserve">Elymus </w:t>
      </w:r>
      <w:proofErr w:type="spellStart"/>
      <w:r w:rsidR="00C3186F" w:rsidRPr="005324A6">
        <w:rPr>
          <w:rStyle w:val="Emphasis"/>
          <w:rFonts w:ascii="Times New Roman" w:hAnsi="Times New Roman" w:cs="Times New Roman"/>
        </w:rPr>
        <w:t>elymoides</w:t>
      </w:r>
      <w:proofErr w:type="spellEnd"/>
      <w:r w:rsidR="00C3186F" w:rsidRPr="005324A6">
        <w:rPr>
          <w:rFonts w:ascii="Times New Roman" w:hAnsi="Times New Roman" w:cs="Times New Roman"/>
        </w:rPr>
        <w:t xml:space="preserve"> was identified as an indicator of high-severity</w:t>
      </w:r>
      <w:r w:rsidR="00C3186F">
        <w:rPr>
          <w:rFonts w:ascii="Times New Roman" w:hAnsi="Times New Roman" w:cs="Times New Roman"/>
        </w:rPr>
        <w:t xml:space="preserve"> fire </w:t>
      </w:r>
      <w:r w:rsidR="00C3186F" w:rsidRPr="005324A6">
        <w:rPr>
          <w:rFonts w:ascii="Times New Roman" w:hAnsi="Times New Roman" w:cs="Times New Roman"/>
        </w:rPr>
        <w:t>due to its consistent abundance and relative scarcity</w:t>
      </w:r>
      <w:r w:rsidR="00C3186F">
        <w:rPr>
          <w:rFonts w:ascii="Times New Roman" w:hAnsi="Times New Roman" w:cs="Times New Roman"/>
        </w:rPr>
        <w:t xml:space="preserve"> across plots</w:t>
      </w:r>
      <w:r w:rsidR="00C3186F" w:rsidRPr="005324A6">
        <w:rPr>
          <w:rFonts w:ascii="Times New Roman" w:hAnsi="Times New Roman" w:cs="Times New Roman"/>
        </w:rPr>
        <w:t xml:space="preserve"> in unburned and low-severity </w:t>
      </w:r>
      <w:r w:rsidR="00C3186F">
        <w:rPr>
          <w:rFonts w:ascii="Times New Roman" w:hAnsi="Times New Roman" w:cs="Times New Roman"/>
        </w:rPr>
        <w:t>conditions</w:t>
      </w:r>
      <w:r w:rsidR="00C3186F" w:rsidRPr="005324A6">
        <w:rPr>
          <w:rFonts w:ascii="Times New Roman" w:hAnsi="Times New Roman" w:cs="Times New Roman"/>
        </w:rPr>
        <w:t xml:space="preserve"> (De Cáceres &amp; Legendre, 2009).</w:t>
      </w:r>
    </w:p>
    <w:p w14:paraId="7E136B16" w14:textId="45D2FE14" w:rsidR="00DF45B9" w:rsidRDefault="00DF45B9">
      <w:pPr>
        <w:rPr>
          <w:rFonts w:ascii="Times New Roman" w:eastAsia="Arial" w:hAnsi="Times New Roman" w:cs="Times New Roman"/>
        </w:rPr>
      </w:pPr>
      <w:r>
        <w:rPr>
          <w:rFonts w:ascii="Times New Roman" w:eastAsia="Arial" w:hAnsi="Times New Roman" w:cs="Times New Roman"/>
        </w:rPr>
        <w:br w:type="page"/>
      </w:r>
    </w:p>
    <w:p w14:paraId="49715A33" w14:textId="472A840F" w:rsidR="005324A6" w:rsidRDefault="005324A6">
      <w:pPr>
        <w:rPr>
          <w:rFonts w:ascii="Times New Roman" w:eastAsia="Arial" w:hAnsi="Times New Roman" w:cs="Times New Roman"/>
        </w:rPr>
      </w:pPr>
      <w:r w:rsidRPr="005324A6">
        <w:rPr>
          <w:rFonts w:ascii="Times New Roman" w:eastAsia="Arial" w:hAnsi="Times New Roman" w:cs="Times New Roman"/>
          <w:noProof/>
        </w:rPr>
        <w:lastRenderedPageBreak/>
        <mc:AlternateContent>
          <mc:Choice Requires="wpg">
            <w:drawing>
              <wp:anchor distT="0" distB="0" distL="114300" distR="114300" simplePos="0" relativeHeight="251679744" behindDoc="0" locked="0" layoutInCell="1" allowOverlap="1" wp14:anchorId="45190F3D" wp14:editId="613C708B">
                <wp:simplePos x="0" y="0"/>
                <wp:positionH relativeFrom="column">
                  <wp:posOffset>283029</wp:posOffset>
                </wp:positionH>
                <wp:positionV relativeFrom="paragraph">
                  <wp:posOffset>-141514</wp:posOffset>
                </wp:positionV>
                <wp:extent cx="5841832" cy="4191000"/>
                <wp:effectExtent l="0" t="0" r="0" b="0"/>
                <wp:wrapNone/>
                <wp:docPr id="7" name="Group 6">
                  <a:extLst xmlns:a="http://schemas.openxmlformats.org/drawingml/2006/main">
                    <a:ext uri="{FF2B5EF4-FFF2-40B4-BE49-F238E27FC236}">
                      <a16:creationId xmlns:a16="http://schemas.microsoft.com/office/drawing/2014/main" id="{E5C03E66-2C53-8C07-094B-74C178B03298}"/>
                    </a:ext>
                  </a:extLst>
                </wp:docPr>
                <wp:cNvGraphicFramePr/>
                <a:graphic xmlns:a="http://schemas.openxmlformats.org/drawingml/2006/main">
                  <a:graphicData uri="http://schemas.microsoft.com/office/word/2010/wordprocessingGroup">
                    <wpg:wgp>
                      <wpg:cNvGrpSpPr/>
                      <wpg:grpSpPr>
                        <a:xfrm>
                          <a:off x="0" y="0"/>
                          <a:ext cx="5841832" cy="4191000"/>
                          <a:chOff x="-449598" y="0"/>
                          <a:chExt cx="8130312" cy="5442277"/>
                        </a:xfrm>
                      </wpg:grpSpPr>
                      <pic:pic xmlns:pic="http://schemas.openxmlformats.org/drawingml/2006/picture">
                        <pic:nvPicPr>
                          <pic:cNvPr id="1034903600" name="Picture 1034903600" descr="A diagram of a diagram&#10;&#10;AI-generated content may be incorrect.">
                            <a:extLst>
                              <a:ext uri="{FF2B5EF4-FFF2-40B4-BE49-F238E27FC236}">
                                <a16:creationId xmlns:a16="http://schemas.microsoft.com/office/drawing/2014/main" id="{D11166C8-75C1-B5CF-DA99-3D2D335B6D48}"/>
                              </a:ext>
                            </a:extLst>
                          </pic:cNvPr>
                          <pic:cNvPicPr>
                            <a:picLocks noChangeAspect="1"/>
                          </pic:cNvPicPr>
                        </pic:nvPicPr>
                        <pic:blipFill>
                          <a:blip r:embed="rId13"/>
                          <a:srcRect t="14859" r="9064"/>
                          <a:stretch>
                            <a:fillRect/>
                          </a:stretch>
                        </pic:blipFill>
                        <pic:spPr>
                          <a:xfrm>
                            <a:off x="-449598" y="0"/>
                            <a:ext cx="7908343" cy="4477995"/>
                          </a:xfrm>
                          <a:prstGeom prst="rect">
                            <a:avLst/>
                          </a:prstGeom>
                        </pic:spPr>
                      </pic:pic>
                      <wps:wsp>
                        <wps:cNvPr id="455522033" name="TextBox 5">
                          <a:extLst>
                            <a:ext uri="{FF2B5EF4-FFF2-40B4-BE49-F238E27FC236}">
                              <a16:creationId xmlns:a16="http://schemas.microsoft.com/office/drawing/2014/main" id="{CA904AEE-A56F-C9C7-D16E-AC20F51ACC9A}"/>
                            </a:ext>
                          </a:extLst>
                        </wps:cNvPr>
                        <wps:cNvSpPr txBox="1"/>
                        <wps:spPr>
                          <a:xfrm>
                            <a:off x="-55699" y="4366872"/>
                            <a:ext cx="7736413" cy="1075405"/>
                          </a:xfrm>
                          <a:prstGeom prst="rect">
                            <a:avLst/>
                          </a:prstGeom>
                          <a:noFill/>
                        </wps:spPr>
                        <wps:txbx>
                          <w:txbxContent>
                            <w:p w14:paraId="7F825CAE" w14:textId="77777777" w:rsidR="005324A6" w:rsidRPr="005324A6" w:rsidRDefault="005324A6" w:rsidP="005324A6">
                              <w:pPr>
                                <w:rPr>
                                  <w:rFonts w:ascii="Arial" w:hAnsi="Arial" w:cs="Arial"/>
                                  <w:color w:val="000000" w:themeColor="text1"/>
                                  <w:kern w:val="24"/>
                                  <w:sz w:val="22"/>
                                  <w:szCs w:val="22"/>
                                </w:rPr>
                              </w:pPr>
                              <w:r w:rsidRPr="005324A6">
                                <w:rPr>
                                  <w:rFonts w:ascii="Arial" w:hAnsi="Arial" w:cs="Arial"/>
                                  <w:b/>
                                  <w:bCs/>
                                  <w:color w:val="000000" w:themeColor="text1"/>
                                  <w:kern w:val="24"/>
                                  <w:sz w:val="22"/>
                                  <w:szCs w:val="22"/>
                                </w:rPr>
                                <w:t>Figure 1.</w:t>
                              </w:r>
                              <w:r w:rsidRPr="005324A6">
                                <w:rPr>
                                  <w:rFonts w:ascii="Arial" w:hAnsi="Arial" w:cs="Arial"/>
                                  <w:color w:val="000000" w:themeColor="text1"/>
                                  <w:kern w:val="24"/>
                                  <w:sz w:val="22"/>
                                  <w:szCs w:val="22"/>
                                </w:rPr>
                                <w:t xml:space="preserve"> Results from the nonmetric multidimensional scaling (NMDS) analyses. Symbols represent individual plots in 2024 distributed according to taxonomic composition weighted by cover. Vectors indicate correlation between number of species with functional trait and NMDS axes.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190F3D" id="Group 6" o:spid="_x0000_s1026" style="position:absolute;margin-left:22.3pt;margin-top:-11.15pt;width:460pt;height:330pt;z-index:251679744;mso-width-relative:margin;mso-height-relative:margin" coordorigin="-4495" coordsize="81303,5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4903600" o:spid="_x0000_s1027" type="#_x0000_t75" alt="A diagram of a diagram&#10;&#10;AI-generated content may be incorrect." style="position:absolute;left:-4495;width:79082;height:4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">
                  <v:imagedata r:id="rId14" o:title="A diagram of a diagram&#10;&#10;AI-generated content may be incorrect" croptop="9738f" cropright="5940f"/>
                </v:shape>
                <v:shapetype id="_x0000_t202" coordsize="21600,21600" o:spt="202" path="m,l,21600r21600,l21600,xe">
                  <v:stroke joinstyle="miter"/>
                  <v:path gradientshapeok="t" o:connecttype="rect"/>
                </v:shapetype>
                <v:shape id="TextBox 5" o:spid="_x0000_s1028" type="#_x0000_t202" style="position:absolute;left:-556;top:43668;width:77363;height:10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" filled="f" stroked="f">
                  <v:textbox>
                    <w:txbxContent>
                      <w:p w14:paraId="7F825CAE" w14:textId="77777777" w:rsidR="005324A6" w:rsidRPr="005324A6" w:rsidRDefault="005324A6" w:rsidP="005324A6">
                        <w:pPr>
                          <w:rPr>
                            <w:rFonts w:ascii="Arial" w:hAnsi="Arial" w:cs="Arial"/>
                            <w:color w:val="000000" w:themeColor="text1"/>
                            <w:kern w:val="24"/>
                            <w:sz w:val="22"/>
                            <w:szCs w:val="22"/>
                          </w:rPr>
                        </w:pPr>
                        <w:r w:rsidRPr="005324A6">
                          <w:rPr>
                            <w:rFonts w:ascii="Arial" w:hAnsi="Arial" w:cs="Arial"/>
                            <w:b/>
                            <w:bCs/>
                            <w:color w:val="000000" w:themeColor="text1"/>
                            <w:kern w:val="24"/>
                            <w:sz w:val="22"/>
                            <w:szCs w:val="22"/>
                          </w:rPr>
                          <w:t>Figure 1.</w:t>
                        </w:r>
                        <w:r w:rsidRPr="005324A6">
                          <w:rPr>
                            <w:rFonts w:ascii="Arial" w:hAnsi="Arial" w:cs="Arial"/>
                            <w:color w:val="000000" w:themeColor="text1"/>
                            <w:kern w:val="24"/>
                            <w:sz w:val="22"/>
                            <w:szCs w:val="22"/>
                          </w:rPr>
                          <w:t xml:space="preserve"> Results from the nonmetric multidimensional scaling (NMDS) analyses. Symbols represent individual plots in 2024 distributed according to taxonomic composition weighted by cover. Vectors indicate correlation between number of species with functional trait and NMDS axes.</w:t>
                        </w:r>
                      </w:p>
                    </w:txbxContent>
                  </v:textbox>
                </v:shape>
              </v:group>
            </w:pict>
          </mc:Fallback>
        </mc:AlternateContent>
      </w:r>
    </w:p>
    <w:p w14:paraId="1F9B4DC2" w14:textId="77777777" w:rsidR="005324A6" w:rsidRDefault="005324A6">
      <w:pPr>
        <w:rPr>
          <w:rFonts w:ascii="Times New Roman" w:eastAsia="Arial" w:hAnsi="Times New Roman" w:cs="Times New Roman"/>
        </w:rPr>
      </w:pPr>
    </w:p>
    <w:p w14:paraId="3C0F5F2D" w14:textId="77777777" w:rsidR="005324A6" w:rsidRDefault="005324A6">
      <w:pPr>
        <w:rPr>
          <w:rFonts w:ascii="Times New Roman" w:eastAsia="Arial" w:hAnsi="Times New Roman" w:cs="Times New Roman"/>
        </w:rPr>
      </w:pPr>
    </w:p>
    <w:p w14:paraId="278E99F3" w14:textId="77777777" w:rsidR="005324A6" w:rsidRDefault="005324A6">
      <w:pPr>
        <w:rPr>
          <w:rFonts w:ascii="Times New Roman" w:eastAsia="Arial" w:hAnsi="Times New Roman" w:cs="Times New Roman"/>
        </w:rPr>
      </w:pPr>
    </w:p>
    <w:p w14:paraId="53A5214C" w14:textId="77777777" w:rsidR="005324A6" w:rsidRDefault="005324A6">
      <w:pPr>
        <w:rPr>
          <w:rFonts w:ascii="Times New Roman" w:eastAsia="Arial" w:hAnsi="Times New Roman" w:cs="Times New Roman"/>
        </w:rPr>
      </w:pPr>
    </w:p>
    <w:p w14:paraId="3F16E455" w14:textId="77777777" w:rsidR="005324A6" w:rsidRDefault="005324A6">
      <w:pPr>
        <w:rPr>
          <w:rFonts w:ascii="Times New Roman" w:eastAsia="Arial" w:hAnsi="Times New Roman" w:cs="Times New Roman"/>
        </w:rPr>
      </w:pPr>
    </w:p>
    <w:p w14:paraId="2062C5D5" w14:textId="77777777" w:rsidR="005324A6" w:rsidRDefault="005324A6">
      <w:pPr>
        <w:rPr>
          <w:rFonts w:ascii="Times New Roman" w:eastAsia="Arial" w:hAnsi="Times New Roman" w:cs="Times New Roman"/>
        </w:rPr>
      </w:pPr>
    </w:p>
    <w:p w14:paraId="591EF004" w14:textId="77777777" w:rsidR="005324A6" w:rsidRDefault="005324A6">
      <w:pPr>
        <w:rPr>
          <w:rFonts w:ascii="Times New Roman" w:eastAsia="Arial" w:hAnsi="Times New Roman" w:cs="Times New Roman"/>
        </w:rPr>
      </w:pPr>
    </w:p>
    <w:p w14:paraId="3DB9A6AC" w14:textId="77777777" w:rsidR="005324A6" w:rsidRDefault="005324A6">
      <w:pPr>
        <w:rPr>
          <w:rFonts w:ascii="Times New Roman" w:eastAsia="Arial" w:hAnsi="Times New Roman" w:cs="Times New Roman"/>
        </w:rPr>
      </w:pPr>
    </w:p>
    <w:p w14:paraId="52DE1E54" w14:textId="77777777" w:rsidR="005324A6" w:rsidRDefault="005324A6">
      <w:pPr>
        <w:rPr>
          <w:rFonts w:ascii="Times New Roman" w:eastAsia="Arial" w:hAnsi="Times New Roman" w:cs="Times New Roman"/>
        </w:rPr>
      </w:pPr>
    </w:p>
    <w:p w14:paraId="3E35E722" w14:textId="77777777" w:rsidR="005324A6" w:rsidRDefault="005324A6">
      <w:pPr>
        <w:rPr>
          <w:rFonts w:ascii="Times New Roman" w:eastAsia="Arial" w:hAnsi="Times New Roman" w:cs="Times New Roman"/>
        </w:rPr>
      </w:pPr>
    </w:p>
    <w:p w14:paraId="72313FC8" w14:textId="77777777" w:rsidR="005324A6" w:rsidRDefault="005324A6">
      <w:pPr>
        <w:rPr>
          <w:rFonts w:ascii="Times New Roman" w:eastAsia="Arial" w:hAnsi="Times New Roman" w:cs="Times New Roman"/>
        </w:rPr>
      </w:pPr>
    </w:p>
    <w:p w14:paraId="0E98C034" w14:textId="77777777" w:rsidR="005324A6" w:rsidRDefault="005324A6">
      <w:pPr>
        <w:rPr>
          <w:rFonts w:ascii="Times New Roman" w:eastAsia="Arial" w:hAnsi="Times New Roman" w:cs="Times New Roman"/>
        </w:rPr>
      </w:pPr>
    </w:p>
    <w:p w14:paraId="72122829" w14:textId="0FA060F8" w:rsidR="005324A6" w:rsidRDefault="005324A6">
      <w:pPr>
        <w:rPr>
          <w:rFonts w:ascii="Times New Roman" w:eastAsia="Arial" w:hAnsi="Times New Roman" w:cs="Times New Roman"/>
        </w:rPr>
      </w:pPr>
    </w:p>
    <w:p w14:paraId="3459745E" w14:textId="0B0EB5D9" w:rsidR="005324A6" w:rsidRDefault="005324A6">
      <w:pPr>
        <w:rPr>
          <w:rFonts w:ascii="Times New Roman" w:eastAsia="Arial" w:hAnsi="Times New Roman" w:cs="Times New Roman"/>
        </w:rPr>
      </w:pPr>
      <w:r w:rsidRPr="00C04CFC">
        <w:rPr>
          <w:rFonts w:ascii="Times New Roman" w:eastAsia="Arial" w:hAnsi="Times New Roman" w:cs="Times New Roman"/>
          <w:noProof/>
        </w:rPr>
        <mc:AlternateContent>
          <mc:Choice Requires="wpg">
            <w:drawing>
              <wp:anchor distT="0" distB="0" distL="114300" distR="114300" simplePos="0" relativeHeight="251661312" behindDoc="0" locked="0" layoutInCell="1" allowOverlap="1" wp14:anchorId="013DDEFB" wp14:editId="1A09D5B0">
                <wp:simplePos x="0" y="0"/>
                <wp:positionH relativeFrom="margin">
                  <wp:posOffset>282575</wp:posOffset>
                </wp:positionH>
                <wp:positionV relativeFrom="paragraph">
                  <wp:posOffset>46355</wp:posOffset>
                </wp:positionV>
                <wp:extent cx="5943600" cy="4557395"/>
                <wp:effectExtent l="0" t="0" r="0" b="0"/>
                <wp:wrapNone/>
                <wp:docPr id="16" name="Group 15">
                  <a:extLst xmlns:a="http://schemas.openxmlformats.org/drawingml/2006/main">
                    <a:ext uri="{FF2B5EF4-FFF2-40B4-BE49-F238E27FC236}">
                      <a16:creationId xmlns:a16="http://schemas.microsoft.com/office/drawing/2014/main" id="{C081ABE9-DC71-DCDE-02E4-9533924C091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4557395"/>
                          <a:chOff x="0" y="0"/>
                          <a:chExt cx="8166100" cy="6261548"/>
                        </a:xfrm>
                      </wpg:grpSpPr>
                      <pic:pic xmlns:pic="http://schemas.openxmlformats.org/drawingml/2006/picture">
                        <pic:nvPicPr>
                          <pic:cNvPr id="2042660647" name="Picture 2042660647" descr="A graph of different colored squares&#10;&#10;AI-generated content may be incorrect.">
                            <a:extLst>
                              <a:ext uri="{FF2B5EF4-FFF2-40B4-BE49-F238E27FC236}">
                                <a16:creationId xmlns:a16="http://schemas.microsoft.com/office/drawing/2014/main" id="{5B866E28-28F2-EFDD-B8C7-E05A8F708160}"/>
                              </a:ext>
                            </a:extLst>
                          </pic:cNvPr>
                          <pic:cNvPicPr>
                            <a:picLocks noChangeAspect="1"/>
                          </pic:cNvPicPr>
                        </pic:nvPicPr>
                        <pic:blipFill>
                          <a:blip r:embed="rId15"/>
                          <a:stretch>
                            <a:fillRect/>
                          </a:stretch>
                        </pic:blipFill>
                        <pic:spPr>
                          <a:xfrm>
                            <a:off x="393700" y="0"/>
                            <a:ext cx="7772400" cy="5486400"/>
                          </a:xfrm>
                          <a:prstGeom prst="rect">
                            <a:avLst/>
                          </a:prstGeom>
                        </pic:spPr>
                      </pic:pic>
                      <wps:wsp>
                        <wps:cNvPr id="664867720" name="TextBox 12">
                          <a:extLst>
                            <a:ext uri="{FF2B5EF4-FFF2-40B4-BE49-F238E27FC236}">
                              <a16:creationId xmlns:a16="http://schemas.microsoft.com/office/drawing/2014/main" id="{DFEB6379-9752-EB2A-EF43-1F5700AAA1B7}"/>
                            </a:ext>
                          </a:extLst>
                        </wps:cNvPr>
                        <wps:cNvSpPr txBox="1"/>
                        <wps:spPr>
                          <a:xfrm>
                            <a:off x="0" y="5485071"/>
                            <a:ext cx="8166100" cy="776477"/>
                          </a:xfrm>
                          <a:prstGeom prst="rect">
                            <a:avLst/>
                          </a:prstGeom>
                          <a:noFill/>
                        </wps:spPr>
                        <wps:txbx>
                          <w:txbxContent>
                            <w:p w14:paraId="299325D6"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Figure 2. </w:t>
                              </w:r>
                              <w:r w:rsidRPr="00364231">
                                <w:rPr>
                                  <w:rFonts w:ascii="Arial" w:hAnsi="Arial" w:cs="Arial"/>
                                  <w:color w:val="000000" w:themeColor="text1"/>
                                  <w:kern w:val="24"/>
                                  <w:sz w:val="22"/>
                                  <w:szCs w:val="22"/>
                                </w:rPr>
                                <w:t>Relative cover for a) functional type across burn severity and for b) nativity status across burn severity.</w:t>
                              </w:r>
                            </w:p>
                          </w:txbxContent>
                        </wps:txbx>
                        <wps:bodyPr wrap="square" rtlCol="0">
                          <a:spAutoFit/>
                        </wps:bodyPr>
                      </wps:wsp>
                      <wps:wsp>
                        <wps:cNvPr id="556204336" name="TextBox 13">
                          <a:extLst>
                            <a:ext uri="{FF2B5EF4-FFF2-40B4-BE49-F238E27FC236}">
                              <a16:creationId xmlns:a16="http://schemas.microsoft.com/office/drawing/2014/main" id="{F92CB504-7C45-3AD0-9727-4F91E5A96795}"/>
                            </a:ext>
                          </a:extLst>
                        </wps:cNvPr>
                        <wps:cNvSpPr txBox="1"/>
                        <wps:spPr>
                          <a:xfrm>
                            <a:off x="0" y="88852"/>
                            <a:ext cx="497295" cy="520851"/>
                          </a:xfrm>
                          <a:prstGeom prst="rect">
                            <a:avLst/>
                          </a:prstGeom>
                          <a:noFill/>
                        </wps:spPr>
                        <wps:txbx>
                          <w:txbxContent>
                            <w:p w14:paraId="0283C79B"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a)</w:t>
                              </w:r>
                            </w:p>
                          </w:txbxContent>
                        </wps:txbx>
                        <wps:bodyPr wrap="square" rtlCol="0">
                          <a:spAutoFit/>
                        </wps:bodyPr>
                      </wps:wsp>
                      <wps:wsp>
                        <wps:cNvPr id="665073926" name="TextBox 14">
                          <a:extLst>
                            <a:ext uri="{FF2B5EF4-FFF2-40B4-BE49-F238E27FC236}">
                              <a16:creationId xmlns:a16="http://schemas.microsoft.com/office/drawing/2014/main" id="{D8AFCF41-0D16-E271-986D-287C3967483C}"/>
                            </a:ext>
                          </a:extLst>
                        </wps:cNvPr>
                        <wps:cNvSpPr txBox="1"/>
                        <wps:spPr>
                          <a:xfrm>
                            <a:off x="0" y="2805631"/>
                            <a:ext cx="497295" cy="520851"/>
                          </a:xfrm>
                          <a:prstGeom prst="rect">
                            <a:avLst/>
                          </a:prstGeom>
                          <a:noFill/>
                        </wps:spPr>
                        <wps:txbx>
                          <w:txbxContent>
                            <w:p w14:paraId="06EB1E2A"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b)</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13DDEFB" id="Group 15" o:spid="_x0000_s1029" style="position:absolute;margin-left:22.25pt;margin-top:3.65pt;width:468pt;height:358.85pt;z-index:251661312;mso-position-horizontal-relative:margin;mso-width-relative:margin;mso-height-relative:margin" coordsize="81661,62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">
                <o:lock v:ext="edit" aspectratio="t"/>
                <v:shape id="Picture 2042660647" o:spid="_x0000_s1030" type="#_x0000_t75" alt="A graph of different colored squares&#10;&#10;AI-generated content may be incorrect." style="position:absolute;left:3937;width:77724;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">
                  <v:imagedata r:id="rId16" o:title="A graph of different colored squares&#10;&#10;AI-generated content may be incorrect"/>
                </v:shape>
                <v:shape id="TextBox 12" o:spid="_x0000_s1031" type="#_x0000_t202" style="position:absolute;top:54850;width:81661;height: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" filled="f" stroked="f">
                  <v:textbox style="mso-fit-shape-to-text:t">
                    <w:txbxContent>
                      <w:p w14:paraId="299325D6"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Figure 2. </w:t>
                        </w:r>
                        <w:r w:rsidRPr="00364231">
                          <w:rPr>
                            <w:rFonts w:ascii="Arial" w:hAnsi="Arial" w:cs="Arial"/>
                            <w:color w:val="000000" w:themeColor="text1"/>
                            <w:kern w:val="24"/>
                            <w:sz w:val="22"/>
                            <w:szCs w:val="22"/>
                          </w:rPr>
                          <w:t>Relative cover for a) functional type across burn severity and for b) nativity status across burn severity.</w:t>
                        </w:r>
                      </w:p>
                    </w:txbxContent>
                  </v:textbox>
                </v:shape>
                <v:shape id="TextBox 13" o:spid="_x0000_s1032" type="#_x0000_t202" style="position:absolute;top:888;width:4972;height:5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" filled="f" stroked="f">
                  <v:textbox style="mso-fit-shape-to-text:t">
                    <w:txbxContent>
                      <w:p w14:paraId="0283C79B"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a)</w:t>
                        </w:r>
                      </w:p>
                    </w:txbxContent>
                  </v:textbox>
                </v:shape>
                <v:shape id="TextBox 14" o:spid="_x0000_s1033" type="#_x0000_t202" style="position:absolute;top:28056;width:4972;height:5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" filled="f" stroked="f">
                  <v:textbox style="mso-fit-shape-to-text:t">
                    <w:txbxContent>
                      <w:p w14:paraId="06EB1E2A" w14:textId="77777777" w:rsidR="00C04CFC" w:rsidRPr="00364231" w:rsidRDefault="00C04CFC" w:rsidP="00C04CF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b)</w:t>
                        </w:r>
                      </w:p>
                    </w:txbxContent>
                  </v:textbox>
                </v:shape>
                <w10:wrap anchorx="margin"/>
              </v:group>
            </w:pict>
          </mc:Fallback>
        </mc:AlternateContent>
      </w:r>
    </w:p>
    <w:p w14:paraId="06E9BA36" w14:textId="2B0C1F04" w:rsidR="005324A6" w:rsidRDefault="005324A6">
      <w:pPr>
        <w:rPr>
          <w:rFonts w:ascii="Times New Roman" w:eastAsia="Arial" w:hAnsi="Times New Roman" w:cs="Times New Roman"/>
        </w:rPr>
      </w:pPr>
    </w:p>
    <w:p w14:paraId="3D4DDBCB" w14:textId="296AA63C" w:rsidR="005324A6" w:rsidRDefault="005324A6">
      <w:pPr>
        <w:rPr>
          <w:rFonts w:ascii="Times New Roman" w:eastAsia="Arial" w:hAnsi="Times New Roman" w:cs="Times New Roman"/>
        </w:rPr>
      </w:pPr>
    </w:p>
    <w:p w14:paraId="65E7E348" w14:textId="50354D8B" w:rsidR="005324A6" w:rsidRDefault="005324A6">
      <w:pPr>
        <w:rPr>
          <w:rFonts w:ascii="Times New Roman" w:eastAsia="Arial" w:hAnsi="Times New Roman" w:cs="Times New Roman"/>
        </w:rPr>
      </w:pPr>
    </w:p>
    <w:p w14:paraId="46E0C388" w14:textId="512CB2C2" w:rsidR="005324A6" w:rsidRDefault="005324A6">
      <w:pPr>
        <w:rPr>
          <w:rFonts w:ascii="Times New Roman" w:eastAsia="Arial" w:hAnsi="Times New Roman" w:cs="Times New Roman"/>
        </w:rPr>
      </w:pPr>
    </w:p>
    <w:p w14:paraId="3D574E0C" w14:textId="2C79207A" w:rsidR="005324A6" w:rsidRDefault="005324A6">
      <w:pPr>
        <w:rPr>
          <w:rFonts w:ascii="Times New Roman" w:eastAsia="Arial" w:hAnsi="Times New Roman" w:cs="Times New Roman"/>
        </w:rPr>
      </w:pPr>
    </w:p>
    <w:p w14:paraId="3712C066" w14:textId="6E78F2D4" w:rsidR="005324A6" w:rsidRDefault="005324A6">
      <w:pPr>
        <w:rPr>
          <w:rFonts w:ascii="Times New Roman" w:eastAsia="Arial" w:hAnsi="Times New Roman" w:cs="Times New Roman"/>
        </w:rPr>
      </w:pPr>
    </w:p>
    <w:p w14:paraId="600C2706" w14:textId="220014FF" w:rsidR="005324A6" w:rsidRDefault="005324A6">
      <w:pPr>
        <w:rPr>
          <w:rFonts w:ascii="Times New Roman" w:eastAsia="Arial" w:hAnsi="Times New Roman" w:cs="Times New Roman"/>
        </w:rPr>
      </w:pPr>
    </w:p>
    <w:p w14:paraId="11CD090D" w14:textId="77777777" w:rsidR="005324A6" w:rsidRDefault="005324A6">
      <w:pPr>
        <w:rPr>
          <w:rFonts w:ascii="Times New Roman" w:eastAsia="Arial" w:hAnsi="Times New Roman" w:cs="Times New Roman"/>
        </w:rPr>
      </w:pPr>
    </w:p>
    <w:p w14:paraId="35DABE6A" w14:textId="608050B8" w:rsidR="005324A6" w:rsidRDefault="005324A6">
      <w:pPr>
        <w:rPr>
          <w:rFonts w:ascii="Times New Roman" w:eastAsia="Arial" w:hAnsi="Times New Roman" w:cs="Times New Roman"/>
        </w:rPr>
      </w:pPr>
    </w:p>
    <w:p w14:paraId="126C7E78" w14:textId="77777777" w:rsidR="005324A6" w:rsidRDefault="005324A6">
      <w:pPr>
        <w:rPr>
          <w:rFonts w:ascii="Times New Roman" w:eastAsia="Arial" w:hAnsi="Times New Roman" w:cs="Times New Roman"/>
        </w:rPr>
      </w:pPr>
    </w:p>
    <w:p w14:paraId="146801FC" w14:textId="77777777" w:rsidR="005324A6" w:rsidRDefault="005324A6">
      <w:pPr>
        <w:rPr>
          <w:rFonts w:ascii="Times New Roman" w:eastAsia="Arial" w:hAnsi="Times New Roman" w:cs="Times New Roman"/>
        </w:rPr>
      </w:pPr>
    </w:p>
    <w:p w14:paraId="366F4786" w14:textId="77777777" w:rsidR="005324A6" w:rsidRDefault="005324A6">
      <w:pPr>
        <w:rPr>
          <w:rFonts w:ascii="Times New Roman" w:eastAsia="Arial" w:hAnsi="Times New Roman" w:cs="Times New Roman"/>
        </w:rPr>
      </w:pPr>
    </w:p>
    <w:p w14:paraId="62B04BA5" w14:textId="0F660380" w:rsidR="00C04CFC" w:rsidRDefault="00C04CFC">
      <w:pPr>
        <w:rPr>
          <w:rFonts w:ascii="Times New Roman" w:eastAsia="Arial" w:hAnsi="Times New Roman" w:cs="Times New Roman"/>
          <w:b/>
        </w:rPr>
      </w:pPr>
    </w:p>
    <w:p w14:paraId="687BDE9F" w14:textId="0218429D" w:rsidR="00C04CFC" w:rsidRDefault="00551720">
      <w:pPr>
        <w:rPr>
          <w:rFonts w:ascii="Times New Roman" w:eastAsia="Arial" w:hAnsi="Times New Roman" w:cs="Times New Roman"/>
          <w:b/>
        </w:rPr>
      </w:pPr>
      <w:r w:rsidRPr="00551720">
        <w:rPr>
          <w:rFonts w:ascii="Times New Roman" w:eastAsia="Arial" w:hAnsi="Times New Roman" w:cs="Times New Roman"/>
          <w:b/>
          <w:noProof/>
        </w:rPr>
        <w:drawing>
          <wp:anchor distT="0" distB="0" distL="114300" distR="114300" simplePos="0" relativeHeight="251677696" behindDoc="1" locked="0" layoutInCell="1" allowOverlap="1" wp14:anchorId="77C02B84" wp14:editId="365D2A88">
            <wp:simplePos x="0" y="0"/>
            <wp:positionH relativeFrom="column">
              <wp:posOffset>0</wp:posOffset>
            </wp:positionH>
            <wp:positionV relativeFrom="paragraph">
              <wp:posOffset>167</wp:posOffset>
            </wp:positionV>
            <wp:extent cx="4572000" cy="3689498"/>
            <wp:effectExtent l="0" t="0" r="0" b="6350"/>
            <wp:wrapTight wrapText="bothSides">
              <wp:wrapPolygon edited="0">
                <wp:start x="0" y="0"/>
                <wp:lineTo x="0" y="21563"/>
                <wp:lineTo x="21540" y="21563"/>
                <wp:lineTo x="21540" y="0"/>
                <wp:lineTo x="0" y="0"/>
              </wp:wrapPolygon>
            </wp:wrapTight>
            <wp:docPr id="74538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5679" name=""/>
                    <pic:cNvPicPr/>
                  </pic:nvPicPr>
                  <pic:blipFill>
                    <a:blip r:embed="rId17"/>
                    <a:stretch>
                      <a:fillRect/>
                    </a:stretch>
                  </pic:blipFill>
                  <pic:spPr>
                    <a:xfrm>
                      <a:off x="0" y="0"/>
                      <a:ext cx="4572000" cy="3689498"/>
                    </a:xfrm>
                    <a:prstGeom prst="rect">
                      <a:avLst/>
                    </a:prstGeom>
                  </pic:spPr>
                </pic:pic>
              </a:graphicData>
            </a:graphic>
            <wp14:sizeRelH relativeFrom="page">
              <wp14:pctWidth>0</wp14:pctWidth>
            </wp14:sizeRelH>
            <wp14:sizeRelV relativeFrom="page">
              <wp14:pctHeight>0</wp14:pctHeight>
            </wp14:sizeRelV>
          </wp:anchor>
        </w:drawing>
      </w:r>
    </w:p>
    <w:p w14:paraId="5895877E" w14:textId="612453EE" w:rsidR="00C04CFC" w:rsidRDefault="00C04CFC">
      <w:pPr>
        <w:rPr>
          <w:rFonts w:ascii="Times New Roman" w:eastAsia="Arial" w:hAnsi="Times New Roman" w:cs="Times New Roman"/>
          <w:b/>
        </w:rPr>
      </w:pPr>
    </w:p>
    <w:p w14:paraId="5AEA0669" w14:textId="6393224E" w:rsidR="00C04CFC" w:rsidRDefault="00C04CFC">
      <w:pPr>
        <w:rPr>
          <w:rFonts w:ascii="Times New Roman" w:eastAsia="Arial" w:hAnsi="Times New Roman" w:cs="Times New Roman"/>
          <w:b/>
        </w:rPr>
      </w:pPr>
    </w:p>
    <w:p w14:paraId="3EE0C1A2" w14:textId="4990F7AC" w:rsidR="00C04CFC" w:rsidRDefault="00C04CFC">
      <w:pPr>
        <w:rPr>
          <w:rFonts w:ascii="Times New Roman" w:eastAsia="Arial" w:hAnsi="Times New Roman" w:cs="Times New Roman"/>
          <w:b/>
        </w:rPr>
      </w:pPr>
    </w:p>
    <w:p w14:paraId="1CF949D5" w14:textId="3A4EBD98" w:rsidR="00C04CFC" w:rsidRDefault="00C04CFC">
      <w:pPr>
        <w:rPr>
          <w:rFonts w:ascii="Times New Roman" w:eastAsia="Arial" w:hAnsi="Times New Roman" w:cs="Times New Roman"/>
          <w:b/>
        </w:rPr>
      </w:pPr>
    </w:p>
    <w:p w14:paraId="554563C0" w14:textId="70A475EA" w:rsidR="00C04CFC" w:rsidRDefault="00C04CFC">
      <w:pPr>
        <w:rPr>
          <w:rFonts w:ascii="Times New Roman" w:eastAsia="Arial" w:hAnsi="Times New Roman" w:cs="Times New Roman"/>
          <w:b/>
        </w:rPr>
      </w:pPr>
    </w:p>
    <w:p w14:paraId="4BED1E55" w14:textId="1C22B4B2" w:rsidR="00C04CFC" w:rsidRDefault="00C04CFC">
      <w:pPr>
        <w:rPr>
          <w:rFonts w:ascii="Times New Roman" w:eastAsia="Arial" w:hAnsi="Times New Roman" w:cs="Times New Roman"/>
          <w:b/>
        </w:rPr>
      </w:pPr>
    </w:p>
    <w:p w14:paraId="6FBBA6F7" w14:textId="115DC642" w:rsidR="00C04CFC" w:rsidRDefault="00C04CFC">
      <w:pPr>
        <w:rPr>
          <w:rFonts w:ascii="Times New Roman" w:eastAsia="Arial" w:hAnsi="Times New Roman" w:cs="Times New Roman"/>
          <w:b/>
        </w:rPr>
      </w:pPr>
    </w:p>
    <w:p w14:paraId="3E02506B" w14:textId="188D9480" w:rsidR="00C04CFC" w:rsidRDefault="00C04CFC">
      <w:pPr>
        <w:rPr>
          <w:rFonts w:ascii="Times New Roman" w:eastAsia="Arial" w:hAnsi="Times New Roman" w:cs="Times New Roman"/>
          <w:b/>
        </w:rPr>
      </w:pPr>
    </w:p>
    <w:p w14:paraId="556BB82D" w14:textId="33834AB3" w:rsidR="00C04CFC" w:rsidRDefault="00C04CFC">
      <w:pPr>
        <w:rPr>
          <w:rFonts w:ascii="Times New Roman" w:eastAsia="Arial" w:hAnsi="Times New Roman" w:cs="Times New Roman"/>
          <w:b/>
        </w:rPr>
      </w:pPr>
    </w:p>
    <w:p w14:paraId="5BEAC480" w14:textId="2D9AC617" w:rsidR="00C04CFC" w:rsidRDefault="00C04CFC">
      <w:pPr>
        <w:rPr>
          <w:rFonts w:ascii="Times New Roman" w:eastAsia="Arial" w:hAnsi="Times New Roman" w:cs="Times New Roman"/>
          <w:b/>
        </w:rPr>
      </w:pPr>
    </w:p>
    <w:p w14:paraId="5B5E8A4A" w14:textId="17548935" w:rsidR="00C04CFC" w:rsidRDefault="00C04CFC">
      <w:pPr>
        <w:rPr>
          <w:rFonts w:ascii="Times New Roman" w:eastAsia="Arial" w:hAnsi="Times New Roman" w:cs="Times New Roman"/>
          <w:b/>
        </w:rPr>
      </w:pPr>
    </w:p>
    <w:p w14:paraId="33B6EB57" w14:textId="4BB0B1E7" w:rsidR="00C04CFC" w:rsidRDefault="00C04CFC">
      <w:pPr>
        <w:rPr>
          <w:rFonts w:ascii="Times New Roman" w:eastAsia="Arial" w:hAnsi="Times New Roman" w:cs="Times New Roman"/>
          <w:b/>
        </w:rPr>
      </w:pPr>
      <w:r w:rsidRPr="00C04CFC">
        <w:rPr>
          <w:rFonts w:ascii="Times New Roman" w:eastAsia="Arial" w:hAnsi="Times New Roman" w:cs="Times New Roman"/>
          <w:b/>
          <w:noProof/>
        </w:rPr>
        <mc:AlternateContent>
          <mc:Choice Requires="wps">
            <w:drawing>
              <wp:anchor distT="0" distB="0" distL="114300" distR="114300" simplePos="0" relativeHeight="251663360" behindDoc="1" locked="0" layoutInCell="1" allowOverlap="1" wp14:anchorId="5746B7E2" wp14:editId="4992DF33">
                <wp:simplePos x="0" y="0"/>
                <wp:positionH relativeFrom="margin">
                  <wp:posOffset>0</wp:posOffset>
                </wp:positionH>
                <wp:positionV relativeFrom="paragraph">
                  <wp:posOffset>21387</wp:posOffset>
                </wp:positionV>
                <wp:extent cx="4572000" cy="830580"/>
                <wp:effectExtent l="0" t="0" r="0" b="0"/>
                <wp:wrapTight wrapText="bothSides">
                  <wp:wrapPolygon edited="0">
                    <wp:start x="0" y="0"/>
                    <wp:lineTo x="0" y="21600"/>
                    <wp:lineTo x="21600" y="21600"/>
                    <wp:lineTo x="21600" y="0"/>
                  </wp:wrapPolygon>
                </wp:wrapTight>
                <wp:docPr id="4" name="TextBox 3">
                  <a:extLst xmlns:a="http://schemas.openxmlformats.org/drawingml/2006/main">
                    <a:ext uri="{FF2B5EF4-FFF2-40B4-BE49-F238E27FC236}">
                      <a16:creationId xmlns:a16="http://schemas.microsoft.com/office/drawing/2014/main" id="{B28890D7-1935-3DDA-90E8-F73ED7572E10}"/>
                    </a:ext>
                  </a:extLst>
                </wp:docPr>
                <wp:cNvGraphicFramePr/>
                <a:graphic xmlns:a="http://schemas.openxmlformats.org/drawingml/2006/main">
                  <a:graphicData uri="http://schemas.microsoft.com/office/word/2010/wordprocessingShape">
                    <wps:wsp>
                      <wps:cNvSpPr txBox="1"/>
                      <wps:spPr>
                        <a:xfrm>
                          <a:off x="0" y="0"/>
                          <a:ext cx="4572000" cy="830580"/>
                        </a:xfrm>
                        <a:prstGeom prst="rect">
                          <a:avLst/>
                        </a:prstGeom>
                        <a:noFill/>
                      </wps:spPr>
                      <wps:txbx>
                        <w:txbxContent>
                          <w:p w14:paraId="075DAFDF" w14:textId="13C402E1" w:rsidR="00C04CFC" w:rsidRPr="00364231" w:rsidRDefault="00C04CFC" w:rsidP="00B871BC">
                            <w:pPr>
                              <w:spacing w:line="240" w:lineRule="auto"/>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1.</w:t>
                            </w:r>
                            <w:r w:rsidRPr="00364231">
                              <w:rPr>
                                <w:rFonts w:ascii="Arial" w:hAnsi="Arial" w:cs="Arial"/>
                                <w:color w:val="000000" w:themeColor="text1"/>
                                <w:kern w:val="24"/>
                                <w:sz w:val="22"/>
                                <w:szCs w:val="22"/>
                              </w:rPr>
                              <w:t xml:space="preserve"> Indicator species for unburned, low, and high severity, with mean relative cover values. p-values = 0.05 &lt; </w:t>
                            </w:r>
                            <w:r w:rsidRPr="00364231">
                              <w:rPr>
                                <w:rFonts w:ascii="Arial" w:hAnsi="Arial" w:cs="Arial"/>
                                <w:i/>
                                <w:iCs/>
                                <w:sz w:val="22"/>
                                <w:szCs w:val="22"/>
                              </w:rPr>
                              <w:t>#</w:t>
                            </w:r>
                            <w:r w:rsidRPr="00364231">
                              <w:rPr>
                                <w:rFonts w:ascii="Arial" w:hAnsi="Arial" w:cs="Arial"/>
                                <w:sz w:val="22"/>
                                <w:szCs w:val="22"/>
                              </w:rPr>
                              <w:t xml:space="preserve"> </w:t>
                            </w:r>
                            <w:r w:rsidRPr="00364231">
                              <w:rPr>
                                <w:rFonts w:ascii="Arial" w:hAnsi="Arial" w:cs="Arial"/>
                                <w:i/>
                                <w:iCs/>
                                <w:sz w:val="22"/>
                                <w:szCs w:val="22"/>
                              </w:rPr>
                              <w:t>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9,999 permutations.</w:t>
                            </w:r>
                          </w:p>
                        </w:txbxContent>
                      </wps:txbx>
                      <wps:bodyPr wrap="square" rtlCol="0">
                        <a:spAutoFit/>
                      </wps:bodyPr>
                    </wps:wsp>
                  </a:graphicData>
                </a:graphic>
                <wp14:sizeRelH relativeFrom="margin">
                  <wp14:pctWidth>0</wp14:pctWidth>
                </wp14:sizeRelH>
              </wp:anchor>
            </w:drawing>
          </mc:Choice>
          <mc:Fallback>
            <w:pict>
              <v:shape w14:anchorId="5746B7E2" id="TextBox 3" o:spid="_x0000_s1034" type="#_x0000_t202" style="position:absolute;margin-left:0;margin-top:1.7pt;width:5in;height:65.4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" filled="f" stroked="f">
                <v:textbox style="mso-fit-shape-to-text:t">
                  <w:txbxContent>
                    <w:p w14:paraId="075DAFDF" w14:textId="13C402E1" w:rsidR="00C04CFC" w:rsidRPr="00364231" w:rsidRDefault="00C04CFC" w:rsidP="00B871BC">
                      <w:pPr>
                        <w:spacing w:line="240" w:lineRule="auto"/>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Table 1.</w:t>
                      </w:r>
                      <w:r w:rsidRPr="00364231">
                        <w:rPr>
                          <w:rFonts w:ascii="Arial" w:hAnsi="Arial" w:cs="Arial"/>
                          <w:color w:val="000000" w:themeColor="text1"/>
                          <w:kern w:val="24"/>
                          <w:sz w:val="22"/>
                          <w:szCs w:val="22"/>
                        </w:rPr>
                        <w:t xml:space="preserve"> Indicator species for unburned, low, and high severity, with mean relative cover values. p-values = 0.05 &lt; </w:t>
                      </w:r>
                      <w:r w:rsidRPr="00364231">
                        <w:rPr>
                          <w:rFonts w:ascii="Arial" w:hAnsi="Arial" w:cs="Arial"/>
                          <w:i/>
                          <w:iCs/>
                          <w:sz w:val="22"/>
                          <w:szCs w:val="22"/>
                        </w:rPr>
                        <w:t>#</w:t>
                      </w:r>
                      <w:r w:rsidRPr="00364231">
                        <w:rPr>
                          <w:rFonts w:ascii="Arial" w:hAnsi="Arial" w:cs="Arial"/>
                          <w:sz w:val="22"/>
                          <w:szCs w:val="22"/>
                        </w:rPr>
                        <w:t xml:space="preserve"> </w:t>
                      </w:r>
                      <w:r w:rsidRPr="00364231">
                        <w:rPr>
                          <w:rFonts w:ascii="Arial" w:hAnsi="Arial" w:cs="Arial"/>
                          <w:i/>
                          <w:iCs/>
                          <w:sz w:val="22"/>
                          <w:szCs w:val="22"/>
                        </w:rPr>
                        <w:t>p</w:t>
                      </w:r>
                      <w:r w:rsidRPr="00364231">
                        <w:rPr>
                          <w:rFonts w:ascii="Arial" w:hAnsi="Arial" w:cs="Arial"/>
                          <w:color w:val="000000" w:themeColor="text1"/>
                          <w:kern w:val="24"/>
                          <w:sz w:val="22"/>
                          <w:szCs w:val="22"/>
                        </w:rPr>
                        <w:t xml:space="preserve"> &lt; 0.1; *p &lt; 0.05; **p &lt; 0.01; ***p &lt; 0.001. Signiﬁcant terms are shown in bold; terms in italics are marginally signiﬁcant. 9,999 permutations.</w:t>
                      </w:r>
                    </w:p>
                  </w:txbxContent>
                </v:textbox>
                <w10:wrap type="tight" anchorx="margin"/>
              </v:shape>
            </w:pict>
          </mc:Fallback>
        </mc:AlternateContent>
      </w:r>
    </w:p>
    <w:p w14:paraId="328386F0" w14:textId="58F49F79" w:rsidR="00C04CFC" w:rsidRDefault="00C04CFC">
      <w:pPr>
        <w:rPr>
          <w:rFonts w:ascii="Times New Roman" w:eastAsia="Arial" w:hAnsi="Times New Roman" w:cs="Times New Roman"/>
          <w:b/>
        </w:rPr>
      </w:pPr>
    </w:p>
    <w:p w14:paraId="413F4CA7" w14:textId="3EB48087" w:rsidR="00C04CFC" w:rsidRDefault="005324A6">
      <w:pPr>
        <w:rPr>
          <w:rFonts w:ascii="Times New Roman" w:eastAsia="Arial" w:hAnsi="Times New Roman" w:cs="Times New Roman"/>
          <w:b/>
        </w:rPr>
      </w:pPr>
      <w:r w:rsidRPr="00C04CFC">
        <w:rPr>
          <w:rFonts w:ascii="Times New Roman" w:eastAsia="Arial" w:hAnsi="Times New Roman" w:cs="Times New Roman"/>
          <w:b/>
          <w:noProof/>
        </w:rPr>
        <w:drawing>
          <wp:anchor distT="0" distB="0" distL="114300" distR="114300" simplePos="0" relativeHeight="251665408" behindDoc="1" locked="0" layoutInCell="1" allowOverlap="1" wp14:anchorId="5917D8CD" wp14:editId="77AFAB72">
            <wp:simplePos x="0" y="0"/>
            <wp:positionH relativeFrom="margin">
              <wp:posOffset>0</wp:posOffset>
            </wp:positionH>
            <wp:positionV relativeFrom="paragraph">
              <wp:posOffset>162560</wp:posOffset>
            </wp:positionV>
            <wp:extent cx="4572000" cy="2956560"/>
            <wp:effectExtent l="0" t="0" r="0" b="2540"/>
            <wp:wrapTight wrapText="bothSides">
              <wp:wrapPolygon edited="0">
                <wp:start x="0" y="0"/>
                <wp:lineTo x="0" y="21526"/>
                <wp:lineTo x="21540" y="21526"/>
                <wp:lineTo x="21540" y="0"/>
                <wp:lineTo x="0" y="0"/>
              </wp:wrapPolygon>
            </wp:wrapTight>
            <wp:docPr id="16752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1565" name=""/>
                    <pic:cNvPicPr/>
                  </pic:nvPicPr>
                  <pic:blipFill>
                    <a:blip r:embed="rId18"/>
                    <a:stretch>
                      <a:fillRect/>
                    </a:stretch>
                  </pic:blipFill>
                  <pic:spPr>
                    <a:xfrm>
                      <a:off x="0" y="0"/>
                      <a:ext cx="4572000" cy="2956560"/>
                    </a:xfrm>
                    <a:prstGeom prst="rect">
                      <a:avLst/>
                    </a:prstGeom>
                  </pic:spPr>
                </pic:pic>
              </a:graphicData>
            </a:graphic>
            <wp14:sizeRelH relativeFrom="page">
              <wp14:pctWidth>0</wp14:pctWidth>
            </wp14:sizeRelH>
            <wp14:sizeRelV relativeFrom="page">
              <wp14:pctHeight>0</wp14:pctHeight>
            </wp14:sizeRelV>
          </wp:anchor>
        </w:drawing>
      </w:r>
    </w:p>
    <w:p w14:paraId="2D7F5948" w14:textId="7387E04B" w:rsidR="00C04CFC" w:rsidRDefault="00C04CFC">
      <w:pPr>
        <w:rPr>
          <w:rFonts w:ascii="Times New Roman" w:eastAsia="Arial" w:hAnsi="Times New Roman" w:cs="Times New Roman"/>
          <w:b/>
        </w:rPr>
      </w:pPr>
    </w:p>
    <w:p w14:paraId="4C6E094C" w14:textId="03BFC787" w:rsidR="00C04CFC" w:rsidRDefault="00C04CFC">
      <w:pPr>
        <w:rPr>
          <w:rFonts w:ascii="Times New Roman" w:eastAsia="Arial" w:hAnsi="Times New Roman" w:cs="Times New Roman"/>
          <w:b/>
        </w:rPr>
      </w:pPr>
    </w:p>
    <w:p w14:paraId="000A601C" w14:textId="61F95C83" w:rsidR="00C04CFC" w:rsidRDefault="00C04CFC">
      <w:pPr>
        <w:rPr>
          <w:rFonts w:ascii="Times New Roman" w:eastAsia="Arial" w:hAnsi="Times New Roman" w:cs="Times New Roman"/>
          <w:b/>
        </w:rPr>
      </w:pPr>
    </w:p>
    <w:p w14:paraId="31F18ADF" w14:textId="0178975F" w:rsidR="00C04CFC" w:rsidRDefault="00C04CFC">
      <w:pPr>
        <w:rPr>
          <w:rFonts w:ascii="Times New Roman" w:eastAsia="Arial" w:hAnsi="Times New Roman" w:cs="Times New Roman"/>
          <w:b/>
        </w:rPr>
      </w:pPr>
    </w:p>
    <w:p w14:paraId="225AC697" w14:textId="49A30776" w:rsidR="00C04CFC" w:rsidRDefault="00C04CFC">
      <w:pPr>
        <w:rPr>
          <w:rFonts w:ascii="Times New Roman" w:eastAsia="Arial" w:hAnsi="Times New Roman" w:cs="Times New Roman"/>
          <w:b/>
        </w:rPr>
      </w:pPr>
    </w:p>
    <w:p w14:paraId="28BEEE50" w14:textId="694B150F" w:rsidR="00C04CFC" w:rsidRDefault="00C04CFC">
      <w:pPr>
        <w:rPr>
          <w:rFonts w:ascii="Times New Roman" w:eastAsia="Arial" w:hAnsi="Times New Roman" w:cs="Times New Roman"/>
          <w:b/>
        </w:rPr>
      </w:pPr>
    </w:p>
    <w:p w14:paraId="3C62E4B8" w14:textId="4704DB3B" w:rsidR="00C04CFC" w:rsidRDefault="00C04CFC">
      <w:pPr>
        <w:rPr>
          <w:rFonts w:ascii="Times New Roman" w:eastAsia="Arial" w:hAnsi="Times New Roman" w:cs="Times New Roman"/>
          <w:b/>
        </w:rPr>
      </w:pPr>
    </w:p>
    <w:p w14:paraId="06DA31B1" w14:textId="3629730E" w:rsidR="00C04CFC" w:rsidRDefault="00C04CFC">
      <w:pPr>
        <w:rPr>
          <w:rFonts w:ascii="Times New Roman" w:eastAsia="Arial" w:hAnsi="Times New Roman" w:cs="Times New Roman"/>
          <w:b/>
        </w:rPr>
      </w:pPr>
    </w:p>
    <w:p w14:paraId="56C97082" w14:textId="77887FF3" w:rsidR="00C04CFC" w:rsidRDefault="00C04CFC">
      <w:pPr>
        <w:rPr>
          <w:rFonts w:ascii="Times New Roman" w:eastAsia="Arial" w:hAnsi="Times New Roman" w:cs="Times New Roman"/>
          <w:b/>
        </w:rPr>
      </w:pPr>
    </w:p>
    <w:p w14:paraId="17AB0700" w14:textId="54A5BE89" w:rsidR="00C04CFC" w:rsidRDefault="00C04CFC">
      <w:pPr>
        <w:rPr>
          <w:rFonts w:ascii="Times New Roman" w:eastAsia="Arial" w:hAnsi="Times New Roman" w:cs="Times New Roman"/>
          <w:b/>
        </w:rPr>
      </w:pPr>
      <w:r w:rsidRPr="00C04CFC">
        <w:rPr>
          <w:rFonts w:ascii="Times New Roman" w:eastAsia="Arial" w:hAnsi="Times New Roman" w:cs="Times New Roman"/>
          <w:b/>
          <w:noProof/>
        </w:rPr>
        <mc:AlternateContent>
          <mc:Choice Requires="wps">
            <w:drawing>
              <wp:anchor distT="0" distB="0" distL="114300" distR="114300" simplePos="0" relativeHeight="251667456" behindDoc="0" locked="0" layoutInCell="1" allowOverlap="1" wp14:anchorId="5CCFB7B1" wp14:editId="232CECF2">
                <wp:simplePos x="0" y="0"/>
                <wp:positionH relativeFrom="column">
                  <wp:posOffset>0</wp:posOffset>
                </wp:positionH>
                <wp:positionV relativeFrom="paragraph">
                  <wp:posOffset>71846</wp:posOffset>
                </wp:positionV>
                <wp:extent cx="4572000" cy="1200329"/>
                <wp:effectExtent l="0" t="0" r="0" b="0"/>
                <wp:wrapNone/>
                <wp:docPr id="417300490" name="TextBox 3"/>
                <wp:cNvGraphicFramePr/>
                <a:graphic xmlns:a="http://schemas.openxmlformats.org/drawingml/2006/main">
                  <a:graphicData uri="http://schemas.microsoft.com/office/word/2010/wordprocessingShape">
                    <wps:wsp>
                      <wps:cNvSpPr txBox="1"/>
                      <wps:spPr>
                        <a:xfrm>
                          <a:off x="0" y="0"/>
                          <a:ext cx="4572000" cy="1200329"/>
                        </a:xfrm>
                        <a:prstGeom prst="rect">
                          <a:avLst/>
                        </a:prstGeom>
                        <a:noFill/>
                      </wps:spPr>
                      <wps:txbx>
                        <w:txbxContent>
                          <w:p w14:paraId="79EDDFD3" w14:textId="77777777" w:rsidR="00C04CFC" w:rsidRPr="00364231" w:rsidRDefault="00C04CFC" w:rsidP="00B871B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Table 2. </w:t>
                            </w:r>
                            <w:r w:rsidRPr="00364231">
                              <w:rPr>
                                <w:rFonts w:ascii="Arial" w:hAnsi="Arial" w:cs="Arial"/>
                                <w:color w:val="000000" w:themeColor="text1"/>
                                <w:kern w:val="24"/>
                                <w:sz w:val="22"/>
                                <w:szCs w:val="22"/>
                              </w:rPr>
                              <w:t xml:space="preserve">Indicator species analysis results with mean relative cover ± standard deviation, and number of plots in each treatment with species present. Bolded values indicate indicator status for the severity. Species with </w:t>
                            </w:r>
                            <w:r w:rsidRPr="00364231">
                              <w:rPr>
                                <w:rFonts w:ascii="Arial" w:hAnsi="Arial" w:cs="Arial"/>
                                <w:i/>
                                <w:iCs/>
                                <w:color w:val="000000" w:themeColor="text1"/>
                                <w:kern w:val="24"/>
                                <w:sz w:val="22"/>
                                <w:szCs w:val="22"/>
                              </w:rPr>
                              <w:t xml:space="preserve">IndVal </w:t>
                            </w:r>
                            <w:r w:rsidRPr="00364231">
                              <w:rPr>
                                <w:rFonts w:ascii="Arial" w:hAnsi="Arial" w:cs="Arial"/>
                                <w:color w:val="000000" w:themeColor="text1"/>
                                <w:kern w:val="24"/>
                                <w:sz w:val="22"/>
                                <w:szCs w:val="22"/>
                              </w:rPr>
                              <w:t xml:space="preserve">&gt; 0.2 and </w:t>
                            </w:r>
                            <w:r w:rsidRPr="00364231">
                              <w:rPr>
                                <w:rFonts w:ascii="Arial" w:hAnsi="Arial" w:cs="Arial"/>
                                <w:i/>
                                <w:iCs/>
                                <w:color w:val="000000" w:themeColor="text1"/>
                                <w:kern w:val="24"/>
                                <w:sz w:val="22"/>
                                <w:szCs w:val="22"/>
                              </w:rPr>
                              <w:t>p</w:t>
                            </w:r>
                            <w:r w:rsidRPr="00364231">
                              <w:rPr>
                                <w:rFonts w:ascii="Arial" w:hAnsi="Arial" w:cs="Arial"/>
                                <w:color w:val="000000" w:themeColor="text1"/>
                                <w:kern w:val="24"/>
                                <w:sz w:val="22"/>
                                <w:szCs w:val="22"/>
                              </w:rPr>
                              <w:t xml:space="preserve"> &lt; 0.1 are shown. Cover values and number of plots are bolded for the fire severity that the species was an indicator for. Values in parentheses next to different fire severities indicate the number of plots per treatment.</w:t>
                            </w:r>
                          </w:p>
                        </w:txbxContent>
                      </wps:txbx>
                      <wps:bodyPr wrap="square" rtlCol="0">
                        <a:spAutoFit/>
                      </wps:bodyPr>
                    </wps:wsp>
                  </a:graphicData>
                </a:graphic>
                <wp14:sizeRelH relativeFrom="margin">
                  <wp14:pctWidth>0</wp14:pctWidth>
                </wp14:sizeRelH>
              </wp:anchor>
            </w:drawing>
          </mc:Choice>
          <mc:Fallback>
            <w:pict>
              <v:shape w14:anchorId="5CCFB7B1" id="_x0000_s1035" type="#_x0000_t202" style="position:absolute;margin-left:0;margin-top:5.65pt;width:5in;height:9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" filled="f" stroked="f">
                <v:textbox style="mso-fit-shape-to-text:t">
                  <w:txbxContent>
                    <w:p w14:paraId="79EDDFD3" w14:textId="77777777" w:rsidR="00C04CFC" w:rsidRPr="00364231" w:rsidRDefault="00C04CFC" w:rsidP="00B871BC">
                      <w:pPr>
                        <w:rPr>
                          <w:rFonts w:ascii="Arial" w:hAnsi="Arial" w:cs="Arial"/>
                          <w:b/>
                          <w:bCs/>
                          <w:color w:val="000000" w:themeColor="text1"/>
                          <w:kern w:val="24"/>
                          <w:sz w:val="22"/>
                          <w:szCs w:val="22"/>
                        </w:rPr>
                      </w:pPr>
                      <w:r w:rsidRPr="00364231">
                        <w:rPr>
                          <w:rFonts w:ascii="Arial" w:hAnsi="Arial" w:cs="Arial"/>
                          <w:b/>
                          <w:bCs/>
                          <w:color w:val="000000" w:themeColor="text1"/>
                          <w:kern w:val="24"/>
                          <w:sz w:val="22"/>
                          <w:szCs w:val="22"/>
                        </w:rPr>
                        <w:t xml:space="preserve">Table 2. </w:t>
                      </w:r>
                      <w:r w:rsidRPr="00364231">
                        <w:rPr>
                          <w:rFonts w:ascii="Arial" w:hAnsi="Arial" w:cs="Arial"/>
                          <w:color w:val="000000" w:themeColor="text1"/>
                          <w:kern w:val="24"/>
                          <w:sz w:val="22"/>
                          <w:szCs w:val="22"/>
                        </w:rPr>
                        <w:t xml:space="preserve">Indicator species analysis results with mean relative cover ± standard deviation, and number of plots in each treatment with species present. Bolded values indicate indicator status for the severity. Species with </w:t>
                      </w:r>
                      <w:r w:rsidRPr="00364231">
                        <w:rPr>
                          <w:rFonts w:ascii="Arial" w:hAnsi="Arial" w:cs="Arial"/>
                          <w:i/>
                          <w:iCs/>
                          <w:color w:val="000000" w:themeColor="text1"/>
                          <w:kern w:val="24"/>
                          <w:sz w:val="22"/>
                          <w:szCs w:val="22"/>
                        </w:rPr>
                        <w:t xml:space="preserve">IndVal </w:t>
                      </w:r>
                      <w:r w:rsidRPr="00364231">
                        <w:rPr>
                          <w:rFonts w:ascii="Arial" w:hAnsi="Arial" w:cs="Arial"/>
                          <w:color w:val="000000" w:themeColor="text1"/>
                          <w:kern w:val="24"/>
                          <w:sz w:val="22"/>
                          <w:szCs w:val="22"/>
                        </w:rPr>
                        <w:t xml:space="preserve">&gt; 0.2 and </w:t>
                      </w:r>
                      <w:r w:rsidRPr="00364231">
                        <w:rPr>
                          <w:rFonts w:ascii="Arial" w:hAnsi="Arial" w:cs="Arial"/>
                          <w:i/>
                          <w:iCs/>
                          <w:color w:val="000000" w:themeColor="text1"/>
                          <w:kern w:val="24"/>
                          <w:sz w:val="22"/>
                          <w:szCs w:val="22"/>
                        </w:rPr>
                        <w:t>p</w:t>
                      </w:r>
                      <w:r w:rsidRPr="00364231">
                        <w:rPr>
                          <w:rFonts w:ascii="Arial" w:hAnsi="Arial" w:cs="Arial"/>
                          <w:color w:val="000000" w:themeColor="text1"/>
                          <w:kern w:val="24"/>
                          <w:sz w:val="22"/>
                          <w:szCs w:val="22"/>
                        </w:rPr>
                        <w:t xml:space="preserve"> &lt; 0.1 are shown. Cover values and number of plots are bolded for the fire severity that the species was an indicator for. Values in parentheses next to different fire severities indicate the number of plots per treatment.</w:t>
                      </w:r>
                    </w:p>
                  </w:txbxContent>
                </v:textbox>
              </v:shape>
            </w:pict>
          </mc:Fallback>
        </mc:AlternateContent>
      </w:r>
    </w:p>
    <w:p w14:paraId="7CCE7A82" w14:textId="77777777" w:rsidR="005324A6" w:rsidRDefault="005324A6">
      <w:pPr>
        <w:rPr>
          <w:rFonts w:ascii="Times New Roman" w:eastAsia="Arial" w:hAnsi="Times New Roman" w:cs="Times New Roman"/>
          <w:b/>
        </w:rPr>
      </w:pPr>
    </w:p>
    <w:p w14:paraId="41AAC008" w14:textId="1661EECB" w:rsidR="00B871BC" w:rsidRDefault="00B871BC">
      <w:pPr>
        <w:rPr>
          <w:rFonts w:ascii="Times New Roman" w:eastAsia="Arial" w:hAnsi="Times New Roman" w:cs="Times New Roman"/>
          <w:b/>
        </w:rPr>
      </w:pPr>
    </w:p>
    <w:p w14:paraId="02992B27" w14:textId="46128F61" w:rsidR="00B871BC" w:rsidRDefault="00364231">
      <w:pPr>
        <w:rPr>
          <w:rFonts w:ascii="Times New Roman" w:eastAsia="Arial" w:hAnsi="Times New Roman" w:cs="Times New Roman"/>
          <w:b/>
        </w:rPr>
      </w:pPr>
      <w:r w:rsidRPr="00B871BC">
        <w:rPr>
          <w:rFonts w:ascii="Times New Roman" w:eastAsia="Arial" w:hAnsi="Times New Roman" w:cs="Times New Roman"/>
          <w:b/>
          <w:noProof/>
        </w:rPr>
        <w:drawing>
          <wp:anchor distT="0" distB="0" distL="114300" distR="114300" simplePos="0" relativeHeight="251674624" behindDoc="1" locked="0" layoutInCell="1" allowOverlap="1" wp14:anchorId="3FDFBCBD" wp14:editId="1B6F2D8B">
            <wp:simplePos x="0" y="0"/>
            <wp:positionH relativeFrom="margin">
              <wp:posOffset>0</wp:posOffset>
            </wp:positionH>
            <wp:positionV relativeFrom="paragraph">
              <wp:posOffset>52543</wp:posOffset>
            </wp:positionV>
            <wp:extent cx="4572000" cy="2092960"/>
            <wp:effectExtent l="0" t="0" r="0" b="2540"/>
            <wp:wrapTight wrapText="bothSides">
              <wp:wrapPolygon edited="0">
                <wp:start x="0" y="0"/>
                <wp:lineTo x="0" y="21495"/>
                <wp:lineTo x="21540" y="21495"/>
                <wp:lineTo x="21540" y="0"/>
                <wp:lineTo x="0" y="0"/>
              </wp:wrapPolygon>
            </wp:wrapTight>
            <wp:docPr id="3851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8327" name=""/>
                    <pic:cNvPicPr/>
                  </pic:nvPicPr>
                  <pic:blipFill>
                    <a:blip r:embed="rId19"/>
                    <a:stretch>
                      <a:fillRect/>
                    </a:stretch>
                  </pic:blipFill>
                  <pic:spPr>
                    <a:xfrm>
                      <a:off x="0" y="0"/>
                      <a:ext cx="4572000" cy="2092960"/>
                    </a:xfrm>
                    <a:prstGeom prst="rect">
                      <a:avLst/>
                    </a:prstGeom>
                  </pic:spPr>
                </pic:pic>
              </a:graphicData>
            </a:graphic>
            <wp14:sizeRelH relativeFrom="page">
              <wp14:pctWidth>0</wp14:pctWidth>
            </wp14:sizeRelH>
            <wp14:sizeRelV relativeFrom="page">
              <wp14:pctHeight>0</wp14:pctHeight>
            </wp14:sizeRelV>
          </wp:anchor>
        </w:drawing>
      </w:r>
    </w:p>
    <w:p w14:paraId="01CC6A01" w14:textId="5A7AE8BE" w:rsidR="00B871BC" w:rsidRDefault="00B871BC">
      <w:pPr>
        <w:rPr>
          <w:rFonts w:ascii="Times New Roman" w:eastAsia="Arial" w:hAnsi="Times New Roman" w:cs="Times New Roman"/>
          <w:b/>
        </w:rPr>
      </w:pPr>
    </w:p>
    <w:p w14:paraId="23D19E1A" w14:textId="18EFAB88" w:rsidR="00B871BC" w:rsidRDefault="00B871BC">
      <w:pPr>
        <w:rPr>
          <w:rFonts w:ascii="Times New Roman" w:eastAsia="Arial" w:hAnsi="Times New Roman" w:cs="Times New Roman"/>
          <w:b/>
        </w:rPr>
      </w:pPr>
    </w:p>
    <w:p w14:paraId="6E612C04" w14:textId="3EBD9CA4" w:rsidR="00B871BC" w:rsidRDefault="00B871BC">
      <w:pPr>
        <w:rPr>
          <w:rFonts w:ascii="Times New Roman" w:eastAsia="Arial" w:hAnsi="Times New Roman" w:cs="Times New Roman"/>
          <w:b/>
        </w:rPr>
      </w:pPr>
    </w:p>
    <w:p w14:paraId="0CB6F119" w14:textId="5A6CA84E" w:rsidR="00B871BC" w:rsidRDefault="00B871BC">
      <w:pPr>
        <w:rPr>
          <w:rFonts w:ascii="Times New Roman" w:eastAsia="Arial" w:hAnsi="Times New Roman" w:cs="Times New Roman"/>
          <w:b/>
        </w:rPr>
      </w:pPr>
    </w:p>
    <w:p w14:paraId="0477909E" w14:textId="10A4B872" w:rsidR="00C04CFC" w:rsidRDefault="00C04CFC">
      <w:pPr>
        <w:rPr>
          <w:rFonts w:ascii="Times New Roman" w:eastAsia="Arial" w:hAnsi="Times New Roman" w:cs="Times New Roman"/>
          <w:b/>
        </w:rPr>
      </w:pPr>
    </w:p>
    <w:p w14:paraId="5505FAFA" w14:textId="1A44A371" w:rsidR="00BE0260" w:rsidRDefault="00364231">
      <w:pPr>
        <w:rPr>
          <w:rFonts w:ascii="Times New Roman" w:eastAsia="Arial" w:hAnsi="Times New Roman" w:cs="Times New Roman"/>
          <w:b/>
        </w:rPr>
      </w:pPr>
      <w:r w:rsidRPr="00B871BC">
        <w:rPr>
          <w:rFonts w:ascii="Times New Roman" w:eastAsia="Arial" w:hAnsi="Times New Roman" w:cs="Times New Roman"/>
          <w:b/>
          <w:noProof/>
        </w:rPr>
        <mc:AlternateContent>
          <mc:Choice Requires="wps">
            <w:drawing>
              <wp:anchor distT="0" distB="0" distL="114300" distR="114300" simplePos="0" relativeHeight="251676672" behindDoc="0" locked="0" layoutInCell="1" allowOverlap="1" wp14:anchorId="5AA8F452" wp14:editId="24886421">
                <wp:simplePos x="0" y="0"/>
                <wp:positionH relativeFrom="column">
                  <wp:posOffset>0</wp:posOffset>
                </wp:positionH>
                <wp:positionV relativeFrom="paragraph">
                  <wp:posOffset>317338</wp:posOffset>
                </wp:positionV>
                <wp:extent cx="4523105" cy="830580"/>
                <wp:effectExtent l="0" t="0" r="0" b="0"/>
                <wp:wrapNone/>
                <wp:docPr id="1945552538" name="TextBox 2"/>
                <wp:cNvGraphicFramePr/>
                <a:graphic xmlns:a="http://schemas.openxmlformats.org/drawingml/2006/main">
                  <a:graphicData uri="http://schemas.microsoft.com/office/word/2010/wordprocessingShape">
                    <wps:wsp>
                      <wps:cNvSpPr txBox="1"/>
                      <wps:spPr>
                        <a:xfrm>
                          <a:off x="0" y="0"/>
                          <a:ext cx="4523105" cy="830580"/>
                        </a:xfrm>
                        <a:prstGeom prst="rect">
                          <a:avLst/>
                        </a:prstGeom>
                        <a:noFill/>
                      </wps:spPr>
                      <wps:txbx>
                        <w:txbxContent>
                          <w:p w14:paraId="2EE820A4" w14:textId="19325014"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 xml:space="preserve">Table </w:t>
                            </w:r>
                            <w:r w:rsidR="005324A6">
                              <w:rPr>
                                <w:rFonts w:ascii="Arial" w:hAnsi="Arial" w:cs="Arial"/>
                                <w:b/>
                                <w:bCs/>
                                <w:color w:val="000000" w:themeColor="text1"/>
                                <w:kern w:val="24"/>
                                <w:sz w:val="22"/>
                                <w:szCs w:val="22"/>
                              </w:rPr>
                              <w:t>3.</w:t>
                            </w:r>
                            <w:r w:rsidRPr="00364231">
                              <w:rPr>
                                <w:rFonts w:ascii="Arial" w:hAnsi="Arial" w:cs="Arial"/>
                                <w:color w:val="000000" w:themeColor="text1"/>
                                <w:kern w:val="24"/>
                                <w:sz w:val="22"/>
                                <w:szCs w:val="22"/>
                              </w:rPr>
                              <w:t xml:space="preserve"> Envfit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w:t>
                            </w:r>
                          </w:p>
                        </w:txbxContent>
                      </wps:txbx>
                      <wps:bodyPr wrap="square" rtlCol="0">
                        <a:spAutoFit/>
                      </wps:bodyPr>
                    </wps:wsp>
                  </a:graphicData>
                </a:graphic>
                <wp14:sizeRelH relativeFrom="margin">
                  <wp14:pctWidth>0</wp14:pctWidth>
                </wp14:sizeRelH>
              </wp:anchor>
            </w:drawing>
          </mc:Choice>
          <mc:Fallback>
            <w:pict>
              <v:shape w14:anchorId="5AA8F452" id="TextBox 2" o:spid="_x0000_s1036" type="#_x0000_t202" style="position:absolute;margin-left:0;margin-top:25pt;width:356.15pt;height:65.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" filled="f" stroked="f">
                <v:textbox style="mso-fit-shape-to-text:t">
                  <w:txbxContent>
                    <w:p w14:paraId="2EE820A4" w14:textId="19325014" w:rsidR="00B871BC" w:rsidRPr="00364231" w:rsidRDefault="00B871BC" w:rsidP="00B871BC">
                      <w:pPr>
                        <w:rPr>
                          <w:rFonts w:ascii="Arial" w:hAnsi="Arial" w:cs="Arial"/>
                          <w:color w:val="000000" w:themeColor="text1"/>
                          <w:kern w:val="24"/>
                          <w:sz w:val="22"/>
                          <w:szCs w:val="22"/>
                        </w:rPr>
                      </w:pPr>
                      <w:r w:rsidRPr="00364231">
                        <w:rPr>
                          <w:rFonts w:ascii="Arial" w:hAnsi="Arial" w:cs="Arial"/>
                          <w:b/>
                          <w:bCs/>
                          <w:color w:val="000000" w:themeColor="text1"/>
                          <w:kern w:val="24"/>
                          <w:sz w:val="22"/>
                          <w:szCs w:val="22"/>
                        </w:rPr>
                        <w:t xml:space="preserve">Table </w:t>
                      </w:r>
                      <w:r w:rsidR="005324A6">
                        <w:rPr>
                          <w:rFonts w:ascii="Arial" w:hAnsi="Arial" w:cs="Arial"/>
                          <w:b/>
                          <w:bCs/>
                          <w:color w:val="000000" w:themeColor="text1"/>
                          <w:kern w:val="24"/>
                          <w:sz w:val="22"/>
                          <w:szCs w:val="22"/>
                        </w:rPr>
                        <w:t>3.</w:t>
                      </w:r>
                      <w:r w:rsidRPr="00364231">
                        <w:rPr>
                          <w:rFonts w:ascii="Arial" w:hAnsi="Arial" w:cs="Arial"/>
                          <w:color w:val="000000" w:themeColor="text1"/>
                          <w:kern w:val="24"/>
                          <w:sz w:val="22"/>
                          <w:szCs w:val="22"/>
                        </w:rPr>
                        <w:t xml:space="preserve"> Envfit results for taxonomic NMDS ordinations. p-values = 0.05 &lt; </w:t>
                      </w:r>
                      <w:r w:rsidRPr="00364231">
                        <w:rPr>
                          <w:rFonts w:ascii="Arial" w:hAnsi="Arial" w:cs="Arial"/>
                          <w:i/>
                          <w:iCs/>
                          <w:sz w:val="22"/>
                          <w:szCs w:val="22"/>
                        </w:rPr>
                        <w:t># p</w:t>
                      </w:r>
                      <w:r w:rsidRPr="00364231">
                        <w:rPr>
                          <w:rFonts w:ascii="Arial" w:hAnsi="Arial" w:cs="Arial"/>
                          <w:color w:val="000000" w:themeColor="text1"/>
                          <w:kern w:val="24"/>
                          <w:sz w:val="22"/>
                          <w:szCs w:val="22"/>
                        </w:rPr>
                        <w:t xml:space="preserve"> &lt; 0.1; *p &lt; 0.05; **p &lt; 0.01; ***p &lt; 0.001. </w:t>
                      </w:r>
                    </w:p>
                  </w:txbxContent>
                </v:textbox>
              </v:shape>
            </w:pict>
          </mc:Fallback>
        </mc:AlternateContent>
      </w:r>
      <w:r w:rsidR="00B871BC" w:rsidRPr="00B871BC">
        <w:rPr>
          <w:rFonts w:ascii="Times New Roman" w:eastAsia="Arial" w:hAnsi="Times New Roman" w:cs="Times New Roman"/>
          <w:b/>
        </w:rPr>
        <w:t xml:space="preserve"> </w:t>
      </w:r>
      <w:r w:rsidR="00BE0260">
        <w:rPr>
          <w:rFonts w:ascii="Times New Roman" w:eastAsia="Arial" w:hAnsi="Times New Roman" w:cs="Times New Roman"/>
          <w:b/>
        </w:rPr>
        <w:br w:type="page"/>
      </w:r>
    </w:p>
    <w:p w14:paraId="0000004B" w14:textId="573CDD63" w:rsidR="00ED12FC" w:rsidRPr="0052122D" w:rsidRDefault="005C200A" w:rsidP="0052122D">
      <w:pPr>
        <w:spacing w:line="480" w:lineRule="auto"/>
        <w:rPr>
          <w:rFonts w:ascii="Times New Roman" w:eastAsia="Arial" w:hAnsi="Times New Roman" w:cs="Times New Roman"/>
        </w:rPr>
      </w:pPr>
      <w:r>
        <w:rPr>
          <w:rFonts w:ascii="Times New Roman" w:eastAsia="Arial" w:hAnsi="Times New Roman" w:cs="Times New Roman"/>
          <w:b/>
        </w:rPr>
        <w:lastRenderedPageBreak/>
        <w:t>4. DISCUSSION</w:t>
      </w:r>
    </w:p>
    <w:p w14:paraId="572FF8CE" w14:textId="77777777" w:rsidR="00A355F5" w:rsidDel="00781759" w:rsidRDefault="00364231" w:rsidP="00781759">
      <w:pPr>
        <w:spacing w:line="480" w:lineRule="auto"/>
        <w:ind w:firstLine="720"/>
        <w:rPr>
          <w:del w:id="48" w:author="Wallace, Madeleine - (maddiewallace)" w:date="2025-06-18T13:28:00Z" w16du:dateUtc="2025-06-18T20:28:00Z"/>
          <w:rFonts w:ascii="Times New Roman" w:eastAsia="Arial" w:hAnsi="Times New Roman" w:cs="Times New Roman"/>
          <w:i/>
          <w:iCs/>
        </w:rPr>
      </w:pPr>
      <w:r>
        <w:rPr>
          <w:rFonts w:ascii="Times New Roman" w:eastAsia="Arial" w:hAnsi="Times New Roman" w:cs="Times New Roman"/>
        </w:rPr>
        <w:t>Before the early 1900s, frequent, low-severity fires kept the dry conifer forests of western North America relatively open and park-like, with abundant fire-adapted perennial grass and forb cover dominating the understory (Biswell et al.</w:t>
      </w:r>
      <w:r w:rsidR="00580BFE">
        <w:rPr>
          <w:rFonts w:ascii="Times New Roman" w:eastAsia="Arial" w:hAnsi="Times New Roman" w:cs="Times New Roman"/>
        </w:rPr>
        <w:t>,</w:t>
      </w:r>
      <w:r>
        <w:rPr>
          <w:rFonts w:ascii="Times New Roman" w:eastAsia="Arial" w:hAnsi="Times New Roman" w:cs="Times New Roman"/>
        </w:rPr>
        <w:t xml:space="preserve"> 1973). However, as fire regimes have shifted away from historic norms, consequences for forest composition and structure have been drastic across the West. Here, we examined the responses of a ponderosa pine forest understory plant community to a fire severity gradient. We used functional trait data to better understand changes in understory composition.</w:t>
      </w:r>
      <w:bookmarkStart w:id="49" w:name="OLE_LINK11"/>
      <w:bookmarkStart w:id="50" w:name="OLE_LINK12"/>
    </w:p>
    <w:p w14:paraId="00897A6A" w14:textId="77777777" w:rsidR="00781759" w:rsidRDefault="00781759" w:rsidP="00937FDD">
      <w:pPr>
        <w:spacing w:line="480" w:lineRule="auto"/>
        <w:ind w:firstLine="720"/>
        <w:rPr>
          <w:ins w:id="51" w:author="Wallace, Madeleine - (maddiewallace)" w:date="2025-06-18T13:28:00Z" w16du:dateUtc="2025-06-18T20:28:00Z"/>
          <w:rFonts w:ascii="Times New Roman" w:eastAsia="Arial" w:hAnsi="Times New Roman" w:cs="Times New Roman"/>
        </w:rPr>
      </w:pPr>
    </w:p>
    <w:p w14:paraId="18C2EF03" w14:textId="5977A3D7" w:rsidR="00723360" w:rsidRPr="00D00488" w:rsidDel="00781759" w:rsidRDefault="00D00488" w:rsidP="00781759">
      <w:pPr>
        <w:spacing w:line="480" w:lineRule="auto"/>
        <w:rPr>
          <w:del w:id="52" w:author="Wallace, Madeleine - (maddiewallace)" w:date="2025-06-18T13:28:00Z" w16du:dateUtc="2025-06-18T20:28:00Z"/>
          <w:rFonts w:ascii="Times New Roman" w:eastAsia="Arial" w:hAnsi="Times New Roman" w:cs="Times New Roman"/>
          <w:i/>
          <w:iCs/>
        </w:rPr>
        <w:pPrChange w:id="53" w:author="Wallace, Madeleine - (maddiewallace)" w:date="2025-06-18T13:28:00Z" w16du:dateUtc="2025-06-18T20:28:00Z">
          <w:pPr>
            <w:spacing w:line="480" w:lineRule="auto"/>
            <w:ind w:firstLine="720"/>
          </w:pPr>
        </w:pPrChange>
      </w:pPr>
      <w:del w:id="54" w:author="Wallace, Madeleine - (maddiewallace)" w:date="2025-06-18T13:28:00Z" w16du:dateUtc="2025-06-18T20:28:00Z">
        <w:r w:rsidDel="00781759">
          <w:rPr>
            <w:rFonts w:ascii="Times New Roman" w:eastAsia="Arial" w:hAnsi="Times New Roman" w:cs="Times New Roman"/>
            <w:i/>
            <w:iCs/>
          </w:rPr>
          <w:delText>[[</w:delText>
        </w:r>
        <w:commentRangeStart w:id="55"/>
        <w:commentRangeStart w:id="56"/>
        <w:r w:rsidR="00364231" w:rsidRPr="00D00488" w:rsidDel="00781759">
          <w:rPr>
            <w:rFonts w:ascii="Times New Roman" w:eastAsia="Arial" w:hAnsi="Times New Roman" w:cs="Times New Roman"/>
            <w:i/>
            <w:iCs/>
          </w:rPr>
          <w:delText xml:space="preserve">In </w:delText>
        </w:r>
        <w:r w:rsidR="008E1283" w:rsidRPr="00D00488" w:rsidDel="00781759">
          <w:rPr>
            <w:rFonts w:ascii="Times New Roman" w:eastAsia="Arial" w:hAnsi="Times New Roman" w:cs="Times New Roman"/>
            <w:i/>
            <w:iCs/>
          </w:rPr>
          <w:delText xml:space="preserve">partial </w:delText>
        </w:r>
        <w:r w:rsidR="00364231" w:rsidRPr="00D00488" w:rsidDel="00781759">
          <w:rPr>
            <w:rFonts w:ascii="Times New Roman" w:eastAsia="Arial" w:hAnsi="Times New Roman" w:cs="Times New Roman"/>
            <w:i/>
            <w:iCs/>
          </w:rPr>
          <w:delText xml:space="preserve">agreement </w:delText>
        </w:r>
        <w:commentRangeEnd w:id="55"/>
        <w:r w:rsidR="00B25853" w:rsidRPr="00D00488" w:rsidDel="00781759">
          <w:rPr>
            <w:rStyle w:val="CommentReference"/>
            <w:i/>
            <w:iCs/>
          </w:rPr>
          <w:commentReference w:id="55"/>
        </w:r>
        <w:commentRangeEnd w:id="56"/>
        <w:r w:rsidR="00BD11C5" w:rsidRPr="00D00488" w:rsidDel="00781759">
          <w:rPr>
            <w:rStyle w:val="CommentReference"/>
            <w:i/>
            <w:iCs/>
          </w:rPr>
          <w:commentReference w:id="56"/>
        </w:r>
        <w:r w:rsidR="00364231" w:rsidRPr="00D00488" w:rsidDel="00781759">
          <w:rPr>
            <w:rFonts w:ascii="Times New Roman" w:eastAsia="Arial" w:hAnsi="Times New Roman" w:cs="Times New Roman"/>
            <w:i/>
            <w:iCs/>
          </w:rPr>
          <w:delText xml:space="preserve">with our first prediction, </w:delText>
        </w:r>
        <w:r w:rsidR="008E1283" w:rsidRPr="00D00488" w:rsidDel="00781759">
          <w:rPr>
            <w:rFonts w:ascii="Times New Roman" w:eastAsia="Arial" w:hAnsi="Times New Roman" w:cs="Times New Roman"/>
            <w:i/>
            <w:iCs/>
          </w:rPr>
          <w:delText xml:space="preserve">understory composition differed across all three severity classes (Figure </w:delText>
        </w:r>
        <w:r w:rsidR="005324A6" w:rsidRPr="00D00488" w:rsidDel="00781759">
          <w:rPr>
            <w:rFonts w:ascii="Times New Roman" w:eastAsia="Arial" w:hAnsi="Times New Roman" w:cs="Times New Roman"/>
            <w:i/>
            <w:iCs/>
          </w:rPr>
          <w:delText>1</w:delText>
        </w:r>
        <w:r w:rsidR="008E1283" w:rsidRPr="00D00488" w:rsidDel="00781759">
          <w:rPr>
            <w:rFonts w:ascii="Times New Roman" w:eastAsia="Arial" w:hAnsi="Times New Roman" w:cs="Times New Roman"/>
            <w:i/>
            <w:iCs/>
          </w:rPr>
          <w:delText xml:space="preserve">). </w:delText>
        </w:r>
        <w:commentRangeStart w:id="57"/>
        <w:r w:rsidR="008E1283" w:rsidRPr="00D00488" w:rsidDel="00781759">
          <w:rPr>
            <w:rFonts w:ascii="Times New Roman" w:eastAsia="Arial" w:hAnsi="Times New Roman" w:cs="Times New Roman"/>
            <w:i/>
            <w:iCs/>
          </w:rPr>
          <w:delText xml:space="preserve">Based on both </w:delText>
        </w:r>
        <w:r w:rsidR="00E51063" w:rsidRPr="00D00488" w:rsidDel="00781759">
          <w:rPr>
            <w:rFonts w:ascii="Times New Roman" w:eastAsia="Arial" w:hAnsi="Times New Roman" w:cs="Times New Roman"/>
            <w:i/>
            <w:iCs/>
          </w:rPr>
          <w:delText>PER</w:delText>
        </w:r>
        <w:r w:rsidR="008E1283" w:rsidRPr="00D00488" w:rsidDel="00781759">
          <w:rPr>
            <w:rFonts w:ascii="Times New Roman" w:eastAsia="Arial" w:hAnsi="Times New Roman" w:cs="Times New Roman"/>
            <w:i/>
            <w:iCs/>
          </w:rPr>
          <w:delText xml:space="preserve">MANOVA and tests of beta-dispersion, all three severity classes differed in </w:delText>
        </w:r>
        <w:r w:rsidR="005324A6" w:rsidRPr="00D00488" w:rsidDel="00781759">
          <w:rPr>
            <w:rFonts w:ascii="Times New Roman" w:eastAsia="Arial" w:hAnsi="Times New Roman" w:cs="Times New Roman"/>
            <w:i/>
            <w:iCs/>
          </w:rPr>
          <w:delText>their central tendencies</w:delText>
        </w:r>
        <w:r w:rsidR="008E1283" w:rsidRPr="00D00488" w:rsidDel="00781759">
          <w:rPr>
            <w:rFonts w:ascii="Times New Roman" w:eastAsia="Arial" w:hAnsi="Times New Roman" w:cs="Times New Roman"/>
            <w:i/>
            <w:iCs/>
          </w:rPr>
          <w:delText>, while unburned and low</w:delText>
        </w:r>
        <w:r w:rsidR="006B0E65" w:rsidRPr="00D00488" w:rsidDel="00781759">
          <w:rPr>
            <w:rFonts w:ascii="Times New Roman" w:eastAsia="Arial" w:hAnsi="Times New Roman" w:cs="Times New Roman"/>
            <w:i/>
            <w:iCs/>
          </w:rPr>
          <w:delText>-</w:delText>
        </w:r>
        <w:r w:rsidR="008E1283" w:rsidRPr="00D00488" w:rsidDel="00781759">
          <w:rPr>
            <w:rFonts w:ascii="Times New Roman" w:eastAsia="Arial" w:hAnsi="Times New Roman" w:cs="Times New Roman"/>
            <w:i/>
            <w:iCs/>
          </w:rPr>
          <w:delText>severity plots differed in both centroid</w:delText>
        </w:r>
        <w:r w:rsidR="005324A6" w:rsidRPr="00D00488" w:rsidDel="00781759">
          <w:rPr>
            <w:rFonts w:ascii="Times New Roman" w:eastAsia="Arial" w:hAnsi="Times New Roman" w:cs="Times New Roman"/>
            <w:i/>
            <w:iCs/>
          </w:rPr>
          <w:delText xml:space="preserve"> locations</w:delText>
        </w:r>
        <w:r w:rsidR="008E1283" w:rsidRPr="00D00488" w:rsidDel="00781759">
          <w:rPr>
            <w:rFonts w:ascii="Times New Roman" w:eastAsia="Arial" w:hAnsi="Times New Roman" w:cs="Times New Roman"/>
            <w:i/>
            <w:iCs/>
          </w:rPr>
          <w:delText xml:space="preserve"> and </w:delText>
        </w:r>
        <w:r w:rsidR="005324A6" w:rsidRPr="00D00488" w:rsidDel="00781759">
          <w:rPr>
            <w:rFonts w:ascii="Times New Roman" w:eastAsia="Arial" w:hAnsi="Times New Roman" w:cs="Times New Roman"/>
            <w:i/>
            <w:iCs/>
          </w:rPr>
          <w:delText>beta diversity</w:delText>
        </w:r>
        <w:r w:rsidR="008E1283" w:rsidRPr="00D00488" w:rsidDel="00781759">
          <w:rPr>
            <w:rFonts w:ascii="Times New Roman" w:eastAsia="Arial" w:hAnsi="Times New Roman" w:cs="Times New Roman"/>
            <w:i/>
            <w:iCs/>
          </w:rPr>
          <w:delText>.</w:delText>
        </w:r>
        <w:commentRangeEnd w:id="57"/>
        <w:r w:rsidR="00FE4488" w:rsidRPr="00D00488" w:rsidDel="00781759">
          <w:rPr>
            <w:rStyle w:val="CommentReference"/>
            <w:i/>
            <w:iCs/>
          </w:rPr>
          <w:commentReference w:id="57"/>
        </w:r>
        <w:r w:rsidR="008E1283" w:rsidRPr="00D00488" w:rsidDel="00781759">
          <w:rPr>
            <w:rFonts w:ascii="Times New Roman" w:eastAsia="Arial" w:hAnsi="Times New Roman" w:cs="Times New Roman"/>
            <w:i/>
            <w:iCs/>
          </w:rPr>
          <w:delText xml:space="preserve"> </w:delText>
        </w:r>
        <w:commentRangeStart w:id="58"/>
        <w:r w:rsidR="00390B96" w:rsidRPr="00D00488" w:rsidDel="00781759">
          <w:rPr>
            <w:rFonts w:ascii="Times New Roman" w:eastAsia="Arial" w:hAnsi="Times New Roman" w:cs="Times New Roman"/>
            <w:i/>
            <w:iCs/>
          </w:rPr>
          <w:delText>Interestingly</w:delText>
        </w:r>
        <w:commentRangeEnd w:id="58"/>
        <w:r w:rsidR="003D0E72" w:rsidRPr="00D00488" w:rsidDel="00781759">
          <w:rPr>
            <w:rStyle w:val="CommentReference"/>
            <w:i/>
            <w:iCs/>
          </w:rPr>
          <w:commentReference w:id="58"/>
        </w:r>
        <w:r w:rsidR="00390B96" w:rsidRPr="00D00488" w:rsidDel="00781759">
          <w:rPr>
            <w:rFonts w:ascii="Times New Roman" w:eastAsia="Arial" w:hAnsi="Times New Roman" w:cs="Times New Roman"/>
            <w:i/>
            <w:iCs/>
          </w:rPr>
          <w:delText xml:space="preserve">, the unburned plant community </w:delText>
        </w:r>
        <w:r w:rsidR="005324A6" w:rsidRPr="00D00488" w:rsidDel="00781759">
          <w:rPr>
            <w:rFonts w:ascii="Times New Roman" w:eastAsia="Arial" w:hAnsi="Times New Roman" w:cs="Times New Roman"/>
            <w:i/>
            <w:iCs/>
          </w:rPr>
          <w:delText>subsets that</w:delText>
        </w:r>
        <w:r w:rsidR="00390B96" w:rsidRPr="00D00488" w:rsidDel="00781759">
          <w:rPr>
            <w:rFonts w:ascii="Times New Roman" w:eastAsia="Arial" w:hAnsi="Times New Roman" w:cs="Times New Roman"/>
            <w:i/>
            <w:iCs/>
          </w:rPr>
          <w:delText xml:space="preserve"> of the low-severity community</w:delText>
        </w:r>
        <w:r w:rsidR="00B03647" w:rsidRPr="00D00488" w:rsidDel="00781759">
          <w:rPr>
            <w:rFonts w:ascii="Times New Roman" w:eastAsia="Arial" w:hAnsi="Times New Roman" w:cs="Times New Roman"/>
            <w:i/>
            <w:iCs/>
          </w:rPr>
          <w:delText>. This result is consistent with past findings</w:delText>
        </w:r>
        <w:r w:rsidR="00723360" w:rsidRPr="00D00488" w:rsidDel="00781759">
          <w:rPr>
            <w:rFonts w:ascii="Times New Roman" w:eastAsia="Arial" w:hAnsi="Times New Roman" w:cs="Times New Roman"/>
            <w:i/>
            <w:iCs/>
          </w:rPr>
          <w:delText xml:space="preserve"> in forested ecosystems</w:delText>
        </w:r>
        <w:r w:rsidR="00B03647" w:rsidRPr="00D00488" w:rsidDel="00781759">
          <w:rPr>
            <w:rFonts w:ascii="Times New Roman" w:eastAsia="Arial" w:hAnsi="Times New Roman" w:cs="Times New Roman"/>
            <w:i/>
            <w:iCs/>
          </w:rPr>
          <w:delText xml:space="preserve">, where species </w:delText>
        </w:r>
        <w:commentRangeStart w:id="59"/>
        <w:r w:rsidR="00B03647" w:rsidRPr="00D00488" w:rsidDel="00781759">
          <w:rPr>
            <w:rFonts w:ascii="Times New Roman" w:eastAsia="Arial" w:hAnsi="Times New Roman" w:cs="Times New Roman"/>
            <w:i/>
            <w:iCs/>
          </w:rPr>
          <w:delText>richness</w:delText>
        </w:r>
        <w:commentRangeEnd w:id="59"/>
        <w:r w:rsidR="00FE4488" w:rsidRPr="00D00488" w:rsidDel="00781759">
          <w:rPr>
            <w:rStyle w:val="CommentReference"/>
            <w:i/>
            <w:iCs/>
          </w:rPr>
          <w:commentReference w:id="59"/>
        </w:r>
        <w:r w:rsidR="00B03647" w:rsidRPr="00D00488" w:rsidDel="00781759">
          <w:rPr>
            <w:rFonts w:ascii="Times New Roman" w:eastAsia="Arial" w:hAnsi="Times New Roman" w:cs="Times New Roman"/>
            <w:i/>
            <w:iCs/>
          </w:rPr>
          <w:delText xml:space="preserve"> is maximized at disturbance severities </w:delText>
        </w:r>
        <w:r w:rsidR="006B0E65" w:rsidRPr="00D00488" w:rsidDel="00781759">
          <w:rPr>
            <w:rFonts w:ascii="Times New Roman" w:eastAsia="Arial" w:hAnsi="Times New Roman" w:cs="Times New Roman"/>
            <w:i/>
            <w:iCs/>
          </w:rPr>
          <w:delText>which</w:delText>
        </w:r>
        <w:r w:rsidR="00B03647" w:rsidRPr="00D00488" w:rsidDel="00781759">
          <w:rPr>
            <w:rFonts w:ascii="Times New Roman" w:eastAsia="Arial" w:hAnsi="Times New Roman" w:cs="Times New Roman"/>
            <w:i/>
            <w:iCs/>
          </w:rPr>
          <w:delText xml:space="preserve"> match the historical disturbance regime</w:delText>
        </w:r>
        <w:r w:rsidR="00D5584D" w:rsidRPr="00D00488" w:rsidDel="00781759">
          <w:rPr>
            <w:rFonts w:ascii="Times New Roman" w:eastAsia="Arial" w:hAnsi="Times New Roman" w:cs="Times New Roman"/>
            <w:i/>
            <w:iCs/>
          </w:rPr>
          <w:delText xml:space="preserve"> (Miller &amp; Safford</w:delText>
        </w:r>
        <w:r w:rsidR="00937FDD" w:rsidRPr="00D00488" w:rsidDel="00781759">
          <w:rPr>
            <w:rFonts w:ascii="Times New Roman" w:eastAsia="Arial" w:hAnsi="Times New Roman" w:cs="Times New Roman"/>
            <w:i/>
            <w:iCs/>
          </w:rPr>
          <w:delText>,</w:delText>
        </w:r>
        <w:r w:rsidR="00D5584D" w:rsidRPr="00D00488" w:rsidDel="00781759">
          <w:rPr>
            <w:rFonts w:ascii="Times New Roman" w:eastAsia="Arial" w:hAnsi="Times New Roman" w:cs="Times New Roman"/>
            <w:i/>
            <w:iCs/>
          </w:rPr>
          <w:delText xml:space="preserve"> 2020; Weeks et al.</w:delText>
        </w:r>
        <w:r w:rsidR="00937FDD" w:rsidRPr="00D00488" w:rsidDel="00781759">
          <w:rPr>
            <w:rFonts w:ascii="Times New Roman" w:eastAsia="Arial" w:hAnsi="Times New Roman" w:cs="Times New Roman"/>
            <w:i/>
            <w:iCs/>
          </w:rPr>
          <w:delText>,</w:delText>
        </w:r>
        <w:r w:rsidR="00D5584D" w:rsidRPr="00D00488" w:rsidDel="00781759">
          <w:rPr>
            <w:rFonts w:ascii="Times New Roman" w:eastAsia="Arial" w:hAnsi="Times New Roman" w:cs="Times New Roman"/>
            <w:i/>
            <w:iCs/>
          </w:rPr>
          <w:delText xml:space="preserve"> 2023).</w:delText>
        </w:r>
        <w:bookmarkEnd w:id="49"/>
        <w:r w:rsidR="00723360" w:rsidRPr="00D00488" w:rsidDel="00781759">
          <w:rPr>
            <w:rFonts w:ascii="Times New Roman" w:eastAsia="Arial" w:hAnsi="Times New Roman" w:cs="Times New Roman"/>
            <w:i/>
            <w:iCs/>
          </w:rPr>
          <w:delText xml:space="preserve"> </w:delText>
        </w:r>
        <w:r w:rsidR="00B25853" w:rsidRPr="00D00488" w:rsidDel="00781759">
          <w:rPr>
            <w:rFonts w:ascii="Times New Roman" w:eastAsia="Arial" w:hAnsi="Times New Roman" w:cs="Times New Roman"/>
            <w:i/>
            <w:iCs/>
          </w:rPr>
          <w:delText>At our site</w:delText>
        </w:r>
        <w:r w:rsidR="00723360" w:rsidRPr="00D00488" w:rsidDel="00781759">
          <w:rPr>
            <w:rFonts w:ascii="Times New Roman" w:eastAsia="Arial" w:hAnsi="Times New Roman" w:cs="Times New Roman"/>
            <w:i/>
            <w:iCs/>
          </w:rPr>
          <w:delText>, low-severity fire</w:delText>
        </w:r>
        <w:r w:rsidR="005324A6" w:rsidRPr="00D00488" w:rsidDel="00781759">
          <w:rPr>
            <w:rFonts w:ascii="Times New Roman" w:eastAsia="Arial" w:hAnsi="Times New Roman" w:cs="Times New Roman"/>
            <w:i/>
            <w:iCs/>
          </w:rPr>
          <w:delText xml:space="preserve">, a disturbance that is consistent with the historical fire-regime of the area, </w:delText>
        </w:r>
        <w:r w:rsidR="00723360" w:rsidRPr="00D00488" w:rsidDel="00781759">
          <w:rPr>
            <w:rFonts w:ascii="Times New Roman" w:eastAsia="Arial" w:hAnsi="Times New Roman" w:cs="Times New Roman"/>
            <w:i/>
            <w:iCs/>
          </w:rPr>
          <w:delText>may have reduced dominance by shade-tolerant or fire-sensitive species,</w:delText>
        </w:r>
        <w:r w:rsidR="00B25853" w:rsidRPr="00D00488" w:rsidDel="00781759">
          <w:rPr>
            <w:rFonts w:ascii="Times New Roman" w:eastAsia="Arial" w:hAnsi="Times New Roman" w:cs="Times New Roman"/>
            <w:i/>
            <w:iCs/>
          </w:rPr>
          <w:delText xml:space="preserve"> </w:delText>
        </w:r>
        <w:r w:rsidR="00723360" w:rsidRPr="00D00488" w:rsidDel="00781759">
          <w:rPr>
            <w:rFonts w:ascii="Times New Roman" w:eastAsia="Arial" w:hAnsi="Times New Roman" w:cs="Times New Roman"/>
            <w:i/>
            <w:iCs/>
          </w:rPr>
          <w:delText xml:space="preserve">creating </w:delText>
        </w:r>
        <w:r w:rsidR="00B25853" w:rsidRPr="00D00488" w:rsidDel="00781759">
          <w:rPr>
            <w:rFonts w:ascii="Times New Roman" w:eastAsia="Arial" w:hAnsi="Times New Roman" w:cs="Times New Roman"/>
            <w:i/>
            <w:iCs/>
          </w:rPr>
          <w:delText xml:space="preserve">some </w:delText>
        </w:r>
        <w:r w:rsidR="00723360" w:rsidRPr="00D00488" w:rsidDel="00781759">
          <w:rPr>
            <w:rFonts w:ascii="Times New Roman" w:eastAsia="Arial" w:hAnsi="Times New Roman" w:cs="Times New Roman"/>
            <w:i/>
            <w:iCs/>
          </w:rPr>
          <w:delText xml:space="preserve">niches for disturbance-adapted </w:delText>
        </w:r>
        <w:r w:rsidR="00B25853" w:rsidRPr="00D00488" w:rsidDel="00781759">
          <w:rPr>
            <w:rFonts w:ascii="Times New Roman" w:eastAsia="Arial" w:hAnsi="Times New Roman" w:cs="Times New Roman"/>
            <w:i/>
            <w:iCs/>
          </w:rPr>
          <w:delText xml:space="preserve">species </w:delText>
        </w:r>
        <w:r w:rsidR="00723360" w:rsidRPr="00D00488" w:rsidDel="00781759">
          <w:rPr>
            <w:rFonts w:ascii="Times New Roman" w:eastAsia="Arial" w:hAnsi="Times New Roman" w:cs="Times New Roman"/>
            <w:i/>
            <w:iCs/>
          </w:rPr>
          <w:delText xml:space="preserve">while </w:delText>
        </w:r>
        <w:r w:rsidR="00B25853" w:rsidRPr="00D00488" w:rsidDel="00781759">
          <w:rPr>
            <w:rFonts w:ascii="Times New Roman" w:eastAsia="Arial" w:hAnsi="Times New Roman" w:cs="Times New Roman"/>
            <w:i/>
            <w:iCs/>
          </w:rPr>
          <w:delText xml:space="preserve">also </w:delText>
        </w:r>
        <w:r w:rsidR="00723360" w:rsidRPr="00D00488" w:rsidDel="00781759">
          <w:rPr>
            <w:rFonts w:ascii="Times New Roman" w:eastAsia="Arial" w:hAnsi="Times New Roman" w:cs="Times New Roman"/>
            <w:i/>
            <w:iCs/>
          </w:rPr>
          <w:delText>retaining some pre-fire community structure. The unburned plots,</w:delText>
        </w:r>
        <w:r w:rsidR="005324A6" w:rsidRPr="00D00488" w:rsidDel="00781759">
          <w:rPr>
            <w:rFonts w:ascii="Times New Roman" w:eastAsia="Arial" w:hAnsi="Times New Roman" w:cs="Times New Roman"/>
            <w:i/>
            <w:iCs/>
          </w:rPr>
          <w:delText xml:space="preserve"> which have not undergone recent natural fires or silvicultural treatments</w:delText>
        </w:r>
        <w:r w:rsidR="00723360" w:rsidRPr="00D00488" w:rsidDel="00781759">
          <w:rPr>
            <w:rFonts w:ascii="Times New Roman" w:eastAsia="Arial" w:hAnsi="Times New Roman" w:cs="Times New Roman"/>
            <w:i/>
            <w:iCs/>
          </w:rPr>
          <w:delText>, likely reflect altered successional trajectories due to fire exclusion</w:delText>
        </w:r>
        <w:r w:rsidR="00B25853" w:rsidRPr="00D00488" w:rsidDel="00781759">
          <w:rPr>
            <w:rFonts w:ascii="Times New Roman" w:eastAsia="Arial" w:hAnsi="Times New Roman" w:cs="Times New Roman"/>
            <w:i/>
            <w:iCs/>
          </w:rPr>
          <w:delText>. Fire exclusion is</w:delText>
        </w:r>
        <w:r w:rsidR="00723360" w:rsidRPr="00D00488" w:rsidDel="00781759">
          <w:rPr>
            <w:rFonts w:ascii="Times New Roman" w:eastAsia="Arial" w:hAnsi="Times New Roman" w:cs="Times New Roman"/>
            <w:i/>
            <w:iCs/>
          </w:rPr>
          <w:delText xml:space="preserve"> known to reduce understory diversity and favor late-successional dominants (Covington &amp; Moore</w:delText>
        </w:r>
        <w:r w:rsidR="00937FDD" w:rsidRPr="00D00488" w:rsidDel="00781759">
          <w:rPr>
            <w:rFonts w:ascii="Times New Roman" w:eastAsia="Arial" w:hAnsi="Times New Roman" w:cs="Times New Roman"/>
            <w:i/>
            <w:iCs/>
          </w:rPr>
          <w:delText>,</w:delText>
        </w:r>
        <w:r w:rsidR="00723360" w:rsidRPr="00D00488" w:rsidDel="00781759">
          <w:rPr>
            <w:rFonts w:ascii="Times New Roman" w:eastAsia="Arial" w:hAnsi="Times New Roman" w:cs="Times New Roman"/>
            <w:i/>
            <w:iCs/>
          </w:rPr>
          <w:delText xml:space="preserve"> 1994; Laughlin et al.</w:delText>
        </w:r>
        <w:r w:rsidR="00937FDD" w:rsidRPr="00D00488" w:rsidDel="00781759">
          <w:rPr>
            <w:rFonts w:ascii="Times New Roman" w:eastAsia="Arial" w:hAnsi="Times New Roman" w:cs="Times New Roman"/>
            <w:i/>
            <w:iCs/>
          </w:rPr>
          <w:delText>,</w:delText>
        </w:r>
        <w:r w:rsidR="00723360" w:rsidRPr="00D00488" w:rsidDel="00781759">
          <w:rPr>
            <w:rFonts w:ascii="Times New Roman" w:eastAsia="Arial" w:hAnsi="Times New Roman" w:cs="Times New Roman"/>
            <w:i/>
            <w:iCs/>
          </w:rPr>
          <w:delText xml:space="preserve"> 2004). In contrast, the composition of low-severity plots may reflect a community structure where periodic low-intensity fires maintained </w:delText>
        </w:r>
        <w:r w:rsidR="00B25853" w:rsidRPr="00D00488" w:rsidDel="00781759">
          <w:rPr>
            <w:rFonts w:ascii="Times New Roman" w:eastAsia="Arial" w:hAnsi="Times New Roman" w:cs="Times New Roman"/>
            <w:i/>
            <w:iCs/>
          </w:rPr>
          <w:delText xml:space="preserve">plant </w:delText>
        </w:r>
        <w:r w:rsidR="00723360" w:rsidRPr="00D00488" w:rsidDel="00781759">
          <w:rPr>
            <w:rFonts w:ascii="Times New Roman" w:eastAsia="Arial" w:hAnsi="Times New Roman" w:cs="Times New Roman"/>
            <w:i/>
            <w:iCs/>
          </w:rPr>
          <w:delText>heterogeneity and functional diversity (</w:delText>
        </w:r>
        <w:r w:rsidR="008D395B" w:rsidRPr="00D00488" w:rsidDel="00781759">
          <w:rPr>
            <w:rFonts w:ascii="Times New Roman" w:eastAsia="Arial" w:hAnsi="Times New Roman" w:cs="Times New Roman"/>
            <w:i/>
            <w:iCs/>
          </w:rPr>
          <w:delText>Allen et al.</w:delText>
        </w:r>
        <w:r w:rsidR="00937FDD" w:rsidRPr="00D00488" w:rsidDel="00781759">
          <w:rPr>
            <w:rFonts w:ascii="Times New Roman" w:eastAsia="Arial" w:hAnsi="Times New Roman" w:cs="Times New Roman"/>
            <w:i/>
            <w:iCs/>
          </w:rPr>
          <w:delText>,</w:delText>
        </w:r>
        <w:r w:rsidR="008D395B" w:rsidRPr="00D00488" w:rsidDel="00781759">
          <w:rPr>
            <w:rFonts w:ascii="Times New Roman" w:eastAsia="Arial" w:hAnsi="Times New Roman" w:cs="Times New Roman"/>
            <w:i/>
            <w:iCs/>
          </w:rPr>
          <w:delText xml:space="preserve"> 2002; </w:delText>
        </w:r>
        <w:r w:rsidR="00723360" w:rsidRPr="00D00488" w:rsidDel="00781759">
          <w:rPr>
            <w:rFonts w:ascii="Times New Roman" w:eastAsia="Arial" w:hAnsi="Times New Roman" w:cs="Times New Roman"/>
            <w:i/>
            <w:iCs/>
          </w:rPr>
          <w:delText>Swetnam &amp; Baisan</w:delText>
        </w:r>
        <w:r w:rsidR="00937FDD" w:rsidRPr="00D00488" w:rsidDel="00781759">
          <w:rPr>
            <w:rFonts w:ascii="Times New Roman" w:eastAsia="Arial" w:hAnsi="Times New Roman" w:cs="Times New Roman"/>
            <w:i/>
            <w:iCs/>
          </w:rPr>
          <w:delText>,</w:delText>
        </w:r>
        <w:r w:rsidR="00723360" w:rsidRPr="00D00488" w:rsidDel="00781759">
          <w:rPr>
            <w:rFonts w:ascii="Times New Roman" w:eastAsia="Arial" w:hAnsi="Times New Roman" w:cs="Times New Roman"/>
            <w:i/>
            <w:iCs/>
          </w:rPr>
          <w:delText xml:space="preserve"> 2003). These findings support theoretical expectations that ecosystem resilience and diversity are tightly coupled to disturbance regimes, particularly in fire-adapted systems.</w:delText>
        </w:r>
        <w:r w:rsidDel="00781759">
          <w:rPr>
            <w:rFonts w:ascii="Times New Roman" w:eastAsia="Arial" w:hAnsi="Times New Roman" w:cs="Times New Roman"/>
            <w:i/>
            <w:iCs/>
          </w:rPr>
          <w:delText>]]</w:delText>
        </w:r>
      </w:del>
    </w:p>
    <w:p w14:paraId="00000058" w14:textId="6CD8FCEB" w:rsidR="00ED12FC" w:rsidRPr="0052122D" w:rsidRDefault="00BD11C5" w:rsidP="00781759">
      <w:pPr>
        <w:spacing w:line="480" w:lineRule="auto"/>
        <w:ind w:firstLine="720"/>
        <w:rPr>
          <w:rFonts w:ascii="Times New Roman" w:eastAsia="Arial" w:hAnsi="Times New Roman" w:cs="Times New Roman"/>
        </w:rPr>
      </w:pPr>
      <w:r>
        <w:rPr>
          <w:rFonts w:ascii="Times New Roman" w:eastAsia="Arial" w:hAnsi="Times New Roman" w:cs="Times New Roman"/>
        </w:rPr>
        <w:t xml:space="preserve">In partial agreement with our first prediction, understory composition differed across all three severity classes (Figure 1). This result is consistent with findings in </w:t>
      </w:r>
      <w:r w:rsidR="003F1AD5">
        <w:rPr>
          <w:rFonts w:ascii="Times New Roman" w:eastAsia="Arial" w:hAnsi="Times New Roman" w:cs="Times New Roman"/>
        </w:rPr>
        <w:t xml:space="preserve">other </w:t>
      </w:r>
      <w:r>
        <w:rPr>
          <w:rFonts w:ascii="Times New Roman" w:eastAsia="Arial" w:hAnsi="Times New Roman" w:cs="Times New Roman"/>
        </w:rPr>
        <w:t>forested ecosystems, where</w:t>
      </w:r>
      <w:r w:rsidR="003F1AD5">
        <w:rPr>
          <w:rFonts w:ascii="Times New Roman" w:eastAsia="Arial" w:hAnsi="Times New Roman" w:cs="Times New Roman"/>
        </w:rPr>
        <w:t xml:space="preserve"> increasing fire severity has altered the composition of ponderosa forests of the mid-western United State</w:t>
      </w:r>
      <w:r w:rsidR="001826C6">
        <w:rPr>
          <w:rFonts w:ascii="Times New Roman" w:eastAsia="Arial" w:hAnsi="Times New Roman" w:cs="Times New Roman"/>
        </w:rPr>
        <w:t>s</w:t>
      </w:r>
      <w:r w:rsidR="003F1AD5">
        <w:rPr>
          <w:rFonts w:ascii="Times New Roman" w:eastAsia="Arial" w:hAnsi="Times New Roman" w:cs="Times New Roman"/>
        </w:rPr>
        <w:t xml:space="preserve"> (</w:t>
      </w:r>
      <w:commentRangeStart w:id="60"/>
      <w:r w:rsidR="003F1AD5">
        <w:rPr>
          <w:rFonts w:ascii="Times New Roman" w:eastAsia="Arial" w:hAnsi="Times New Roman" w:cs="Times New Roman"/>
        </w:rPr>
        <w:t>Roberts et al. 2018</w:t>
      </w:r>
      <w:commentRangeEnd w:id="60"/>
      <w:r w:rsidR="003F1AD5">
        <w:rPr>
          <w:rStyle w:val="CommentReference"/>
        </w:rPr>
        <w:commentReference w:id="60"/>
      </w:r>
      <w:r w:rsidR="003F1AD5">
        <w:rPr>
          <w:rFonts w:ascii="Times New Roman" w:eastAsia="Arial" w:hAnsi="Times New Roman" w:cs="Times New Roman"/>
        </w:rPr>
        <w:t xml:space="preserve">) and </w:t>
      </w:r>
      <w:r w:rsidR="003F1AD5" w:rsidRPr="00883BE2">
        <w:rPr>
          <w:rFonts w:ascii="Times New Roman" w:eastAsia="Arial" w:hAnsi="Times New Roman" w:cs="Times New Roman"/>
          <w:i/>
          <w:iCs/>
        </w:rPr>
        <w:t>Araucaria</w:t>
      </w:r>
      <w:r w:rsidR="003F1AD5" w:rsidRPr="003F1AD5">
        <w:rPr>
          <w:rFonts w:ascii="Times New Roman" w:eastAsia="Arial" w:hAnsi="Times New Roman" w:cs="Times New Roman"/>
        </w:rPr>
        <w:t>‐</w:t>
      </w:r>
      <w:r w:rsidR="003F1AD5" w:rsidRPr="00883BE2">
        <w:rPr>
          <w:rFonts w:ascii="Times New Roman" w:eastAsia="Arial" w:hAnsi="Times New Roman" w:cs="Times New Roman"/>
          <w:i/>
          <w:iCs/>
        </w:rPr>
        <w:t>Nothofagus</w:t>
      </w:r>
      <w:r w:rsidR="003F1AD5">
        <w:rPr>
          <w:rFonts w:ascii="Times New Roman" w:eastAsia="Arial" w:hAnsi="Times New Roman" w:cs="Times New Roman"/>
        </w:rPr>
        <w:t xml:space="preserve"> fore</w:t>
      </w:r>
      <w:r w:rsidR="001826C6">
        <w:rPr>
          <w:rFonts w:ascii="Times New Roman" w:eastAsia="Arial" w:hAnsi="Times New Roman" w:cs="Times New Roman"/>
        </w:rPr>
        <w:t>s</w:t>
      </w:r>
      <w:r w:rsidR="003F1AD5">
        <w:rPr>
          <w:rFonts w:ascii="Times New Roman" w:eastAsia="Arial" w:hAnsi="Times New Roman" w:cs="Times New Roman"/>
        </w:rPr>
        <w:t>ts of Chile (</w:t>
      </w:r>
      <w:commentRangeStart w:id="61"/>
      <w:r w:rsidR="003F1AD5" w:rsidRPr="003F1AD5">
        <w:rPr>
          <w:rFonts w:ascii="Times New Roman" w:eastAsia="Arial" w:hAnsi="Times New Roman" w:cs="Times New Roman"/>
        </w:rPr>
        <w:t>Arroyo‐Vargas</w:t>
      </w:r>
      <w:r w:rsidR="003F1AD5">
        <w:rPr>
          <w:rFonts w:ascii="Times New Roman" w:eastAsia="Arial" w:hAnsi="Times New Roman" w:cs="Times New Roman"/>
        </w:rPr>
        <w:t xml:space="preserve"> 2022</w:t>
      </w:r>
      <w:commentRangeEnd w:id="61"/>
      <w:r w:rsidR="003F1AD5">
        <w:rPr>
          <w:rStyle w:val="CommentReference"/>
        </w:rPr>
        <w:commentReference w:id="61"/>
      </w:r>
      <w:r w:rsidR="003F1AD5">
        <w:rPr>
          <w:rFonts w:ascii="Times New Roman" w:eastAsia="Arial" w:hAnsi="Times New Roman" w:cs="Times New Roman"/>
        </w:rPr>
        <w:t>).</w:t>
      </w:r>
      <w:r>
        <w:rPr>
          <w:rFonts w:ascii="Times New Roman" w:eastAsia="Arial" w:hAnsi="Times New Roman" w:cs="Times New Roman"/>
        </w:rPr>
        <w:t xml:space="preserve"> </w:t>
      </w:r>
      <w:bookmarkStart w:id="62" w:name="OLE_LINK13"/>
      <w:r w:rsidR="00B25853">
        <w:rPr>
          <w:rFonts w:ascii="Times New Roman" w:eastAsia="Arial" w:hAnsi="Times New Roman" w:cs="Times New Roman"/>
        </w:rPr>
        <w:t xml:space="preserve">Consistent with our second prediction, </w:t>
      </w:r>
      <w:r w:rsidR="001826C6">
        <w:rPr>
          <w:rFonts w:ascii="Times New Roman" w:eastAsia="Arial" w:hAnsi="Times New Roman" w:cs="Times New Roman"/>
        </w:rPr>
        <w:t>these</w:t>
      </w:r>
      <w:r w:rsidR="00B25853">
        <w:rPr>
          <w:rFonts w:ascii="Times New Roman" w:eastAsia="Arial" w:hAnsi="Times New Roman" w:cs="Times New Roman"/>
        </w:rPr>
        <w:t xml:space="preserve"> compositional differences across burn severities were explain</w:t>
      </w:r>
      <w:r w:rsidR="00F3604D">
        <w:rPr>
          <w:rFonts w:ascii="Times New Roman" w:eastAsia="Arial" w:hAnsi="Times New Roman" w:cs="Times New Roman"/>
        </w:rPr>
        <w:t>ed</w:t>
      </w:r>
      <w:r w:rsidR="00B25853">
        <w:rPr>
          <w:rFonts w:ascii="Times New Roman" w:eastAsia="Arial" w:hAnsi="Times New Roman" w:cs="Times New Roman"/>
        </w:rPr>
        <w:t xml:space="preserve"> </w:t>
      </w:r>
      <w:r w:rsidR="00F3604D">
        <w:rPr>
          <w:rFonts w:ascii="Times New Roman" w:eastAsia="Arial" w:hAnsi="Times New Roman" w:cs="Times New Roman"/>
        </w:rPr>
        <w:t>by</w:t>
      </w:r>
      <w:r w:rsidR="001826C6">
        <w:rPr>
          <w:rFonts w:ascii="Times New Roman" w:eastAsia="Arial" w:hAnsi="Times New Roman" w:cs="Times New Roman"/>
        </w:rPr>
        <w:t xml:space="preserve"> differences in</w:t>
      </w:r>
      <w:r w:rsidR="00B25853">
        <w:rPr>
          <w:rFonts w:ascii="Times New Roman" w:eastAsia="Arial" w:hAnsi="Times New Roman" w:cs="Times New Roman"/>
        </w:rPr>
        <w:t xml:space="preserve"> functional traits</w:t>
      </w:r>
      <w:r w:rsidR="001826C6">
        <w:rPr>
          <w:rFonts w:ascii="Times New Roman" w:eastAsia="Arial" w:hAnsi="Times New Roman" w:cs="Times New Roman"/>
        </w:rPr>
        <w:t xml:space="preserve"> in each severity class</w:t>
      </w:r>
      <w:r w:rsidR="0046416C">
        <w:rPr>
          <w:rFonts w:ascii="Times New Roman" w:eastAsia="Arial" w:hAnsi="Times New Roman" w:cs="Times New Roman"/>
        </w:rPr>
        <w:t xml:space="preserve"> (Figure 1</w:t>
      </w:r>
      <w:r w:rsidR="00631510">
        <w:rPr>
          <w:rFonts w:ascii="Times New Roman" w:eastAsia="Arial" w:hAnsi="Times New Roman" w:cs="Times New Roman"/>
        </w:rPr>
        <w:t>, Table</w:t>
      </w:r>
      <w:r w:rsidR="00883BE2">
        <w:rPr>
          <w:rFonts w:ascii="Times New Roman" w:eastAsia="Arial" w:hAnsi="Times New Roman" w:cs="Times New Roman"/>
        </w:rPr>
        <w:t xml:space="preserve"> 3</w:t>
      </w:r>
      <w:r w:rsidR="0046416C">
        <w:rPr>
          <w:rFonts w:ascii="Times New Roman" w:eastAsia="Arial" w:hAnsi="Times New Roman" w:cs="Times New Roman"/>
        </w:rPr>
        <w:t>)</w:t>
      </w:r>
      <w:r w:rsidR="00B25853">
        <w:rPr>
          <w:rFonts w:ascii="Times New Roman" w:eastAsia="Arial" w:hAnsi="Times New Roman" w:cs="Times New Roman"/>
        </w:rPr>
        <w:t xml:space="preserve">. As fire severity increased, </w:t>
      </w:r>
      <w:r w:rsidR="001826C6">
        <w:rPr>
          <w:rFonts w:ascii="Times New Roman" w:eastAsia="Arial" w:hAnsi="Times New Roman" w:cs="Times New Roman"/>
        </w:rPr>
        <w:t>the understory communities became increasingly ruderal</w:t>
      </w:r>
      <w:r w:rsidR="0046416C">
        <w:rPr>
          <w:rFonts w:ascii="Times New Roman" w:eastAsia="Arial" w:hAnsi="Times New Roman" w:cs="Times New Roman"/>
        </w:rPr>
        <w:t xml:space="preserve">, </w:t>
      </w:r>
      <w:r w:rsidR="001826C6">
        <w:rPr>
          <w:rFonts w:ascii="Times New Roman" w:eastAsia="Arial" w:hAnsi="Times New Roman" w:cs="Times New Roman"/>
        </w:rPr>
        <w:t xml:space="preserve">expressing traits </w:t>
      </w:r>
      <w:r w:rsidR="0046416C">
        <w:rPr>
          <w:rFonts w:ascii="Times New Roman" w:eastAsia="Arial" w:hAnsi="Times New Roman" w:cs="Times New Roman"/>
        </w:rPr>
        <w:t>which favor rapid resource acquisition, short life spans, and high dispersal capacity (Grime</w:t>
      </w:r>
      <w:r w:rsidR="00937FDD">
        <w:rPr>
          <w:rFonts w:ascii="Times New Roman" w:eastAsia="Arial" w:hAnsi="Times New Roman" w:cs="Times New Roman"/>
        </w:rPr>
        <w:t>,</w:t>
      </w:r>
      <w:r w:rsidR="0046416C">
        <w:rPr>
          <w:rFonts w:ascii="Times New Roman" w:eastAsia="Arial" w:hAnsi="Times New Roman" w:cs="Times New Roman"/>
        </w:rPr>
        <w:t xml:space="preserve"> 1977; Diaz et al.</w:t>
      </w:r>
      <w:r w:rsidR="00937FDD">
        <w:rPr>
          <w:rFonts w:ascii="Times New Roman" w:eastAsia="Arial" w:hAnsi="Times New Roman" w:cs="Times New Roman"/>
        </w:rPr>
        <w:t>,</w:t>
      </w:r>
      <w:r w:rsidR="0046416C">
        <w:rPr>
          <w:rFonts w:ascii="Times New Roman" w:eastAsia="Arial" w:hAnsi="Times New Roman" w:cs="Times New Roman"/>
        </w:rPr>
        <w:t xml:space="preserve"> 2016). </w:t>
      </w:r>
      <w:r w:rsidR="001826C6">
        <w:rPr>
          <w:rFonts w:ascii="Times New Roman" w:eastAsia="Arial" w:hAnsi="Times New Roman" w:cs="Times New Roman"/>
        </w:rPr>
        <w:t>In the high-severity plots, h</w:t>
      </w:r>
      <w:r w:rsidR="0046416C">
        <w:rPr>
          <w:rFonts w:ascii="Times New Roman" w:eastAsia="Arial" w:hAnsi="Times New Roman" w:cs="Times New Roman"/>
        </w:rPr>
        <w:t>igh SLA reflects a strategy optimized for rapid growth in high resource environments</w:t>
      </w:r>
      <w:r w:rsidR="00F93643">
        <w:rPr>
          <w:rFonts w:ascii="Times New Roman" w:eastAsia="Arial" w:hAnsi="Times New Roman" w:cs="Times New Roman"/>
        </w:rPr>
        <w:t>,</w:t>
      </w:r>
      <w:r w:rsidR="0046416C">
        <w:rPr>
          <w:rFonts w:ascii="Times New Roman" w:eastAsia="Arial" w:hAnsi="Times New Roman" w:cs="Times New Roman"/>
        </w:rPr>
        <w:t xml:space="preserve"> while the absence of resprouting ability suggests a reliance on seed regeneration and opportunistic colonization following disturbances. Increased plant height may indicate </w:t>
      </w:r>
      <w:r w:rsidR="00F93643">
        <w:rPr>
          <w:rFonts w:ascii="Times New Roman" w:eastAsia="Arial" w:hAnsi="Times New Roman" w:cs="Times New Roman"/>
        </w:rPr>
        <w:t>competition</w:t>
      </w:r>
      <w:r w:rsidR="0046416C">
        <w:rPr>
          <w:rFonts w:ascii="Times New Roman" w:eastAsia="Arial" w:hAnsi="Times New Roman" w:cs="Times New Roman"/>
        </w:rPr>
        <w:t xml:space="preserve"> for light in post-fire environments, where open canopy conditions and high </w:t>
      </w:r>
      <w:r w:rsidR="000B69B7">
        <w:rPr>
          <w:rFonts w:ascii="Times New Roman" w:eastAsia="Arial" w:hAnsi="Times New Roman" w:cs="Times New Roman"/>
        </w:rPr>
        <w:t>energy</w:t>
      </w:r>
      <w:r w:rsidR="0046416C">
        <w:rPr>
          <w:rFonts w:ascii="Times New Roman" w:eastAsia="Arial" w:hAnsi="Times New Roman" w:cs="Times New Roman"/>
        </w:rPr>
        <w:t xml:space="preserve"> availability favor</w:t>
      </w:r>
      <w:r w:rsidR="005324A6">
        <w:rPr>
          <w:rFonts w:ascii="Times New Roman" w:eastAsia="Arial" w:hAnsi="Times New Roman" w:cs="Times New Roman"/>
        </w:rPr>
        <w:t xml:space="preserve"> fast-</w:t>
      </w:r>
      <w:r w:rsidR="0046416C">
        <w:rPr>
          <w:rFonts w:ascii="Times New Roman" w:eastAsia="Arial" w:hAnsi="Times New Roman" w:cs="Times New Roman"/>
        </w:rPr>
        <w:t>growing species (Westoby</w:t>
      </w:r>
      <w:r w:rsidR="00937FDD">
        <w:rPr>
          <w:rFonts w:ascii="Times New Roman" w:eastAsia="Arial" w:hAnsi="Times New Roman" w:cs="Times New Roman"/>
        </w:rPr>
        <w:t>,</w:t>
      </w:r>
      <w:r w:rsidR="00B24B89">
        <w:rPr>
          <w:rFonts w:ascii="Times New Roman" w:eastAsia="Arial" w:hAnsi="Times New Roman" w:cs="Times New Roman"/>
        </w:rPr>
        <w:t xml:space="preserve"> </w:t>
      </w:r>
      <w:r w:rsidR="0046416C">
        <w:rPr>
          <w:rFonts w:ascii="Times New Roman" w:eastAsia="Arial" w:hAnsi="Times New Roman" w:cs="Times New Roman"/>
        </w:rPr>
        <w:t xml:space="preserve">1998). </w:t>
      </w:r>
      <w:r w:rsidR="00D161FC">
        <w:rPr>
          <w:rFonts w:ascii="Times New Roman" w:eastAsia="Arial" w:hAnsi="Times New Roman" w:cs="Times New Roman"/>
        </w:rPr>
        <w:t xml:space="preserve">In contrast, fire suppression likely selects for stress-tolerant strategies, </w:t>
      </w:r>
      <w:r w:rsidR="00FD1C8A">
        <w:rPr>
          <w:rFonts w:ascii="Times New Roman" w:eastAsia="Arial" w:hAnsi="Times New Roman" w:cs="Times New Roman"/>
        </w:rPr>
        <w:t>which may be associated with</w:t>
      </w:r>
      <w:r w:rsidR="00D161FC">
        <w:rPr>
          <w:rFonts w:ascii="Times New Roman" w:eastAsia="Arial" w:hAnsi="Times New Roman" w:cs="Times New Roman"/>
        </w:rPr>
        <w:t xml:space="preserve"> low SLA and </w:t>
      </w:r>
      <w:r w:rsidR="001826C6">
        <w:rPr>
          <w:rFonts w:ascii="Times New Roman" w:eastAsia="Arial" w:hAnsi="Times New Roman" w:cs="Times New Roman"/>
        </w:rPr>
        <w:t xml:space="preserve">increased </w:t>
      </w:r>
      <w:r w:rsidR="00D161FC">
        <w:rPr>
          <w:rFonts w:ascii="Times New Roman" w:eastAsia="Arial" w:hAnsi="Times New Roman" w:cs="Times New Roman"/>
        </w:rPr>
        <w:t>resprouting ability</w:t>
      </w:r>
      <w:r w:rsidR="001826C6">
        <w:rPr>
          <w:rFonts w:ascii="Times New Roman" w:eastAsia="Arial" w:hAnsi="Times New Roman" w:cs="Times New Roman"/>
        </w:rPr>
        <w:t>,</w:t>
      </w:r>
      <w:r w:rsidR="00D161FC">
        <w:rPr>
          <w:rFonts w:ascii="Times New Roman" w:eastAsia="Arial" w:hAnsi="Times New Roman" w:cs="Times New Roman"/>
        </w:rPr>
        <w:t xml:space="preserve"> which are </w:t>
      </w:r>
      <w:r w:rsidR="00D161FC">
        <w:rPr>
          <w:rFonts w:ascii="Times New Roman" w:eastAsia="Arial" w:hAnsi="Times New Roman" w:cs="Times New Roman"/>
        </w:rPr>
        <w:lastRenderedPageBreak/>
        <w:t>advantageous in resource-limited understories (</w:t>
      </w:r>
      <w:proofErr w:type="spellStart"/>
      <w:r w:rsidR="00D161FC">
        <w:rPr>
          <w:rFonts w:ascii="Times New Roman" w:eastAsia="Arial" w:hAnsi="Times New Roman" w:cs="Times New Roman"/>
        </w:rPr>
        <w:t>Lavorel</w:t>
      </w:r>
      <w:proofErr w:type="spellEnd"/>
      <w:r w:rsidR="00D161FC">
        <w:rPr>
          <w:rFonts w:ascii="Times New Roman" w:eastAsia="Arial" w:hAnsi="Times New Roman" w:cs="Times New Roman"/>
        </w:rPr>
        <w:t xml:space="preserve"> &amp; Garnier</w:t>
      </w:r>
      <w:r w:rsidR="00BA4BE6">
        <w:rPr>
          <w:rFonts w:ascii="Times New Roman" w:eastAsia="Arial" w:hAnsi="Times New Roman" w:cs="Times New Roman"/>
        </w:rPr>
        <w:t>,</w:t>
      </w:r>
      <w:r w:rsidR="00D161FC">
        <w:rPr>
          <w:rFonts w:ascii="Times New Roman" w:eastAsia="Arial" w:hAnsi="Times New Roman" w:cs="Times New Roman"/>
        </w:rPr>
        <w:t xml:space="preserve"> 2002).</w:t>
      </w:r>
      <w:ins w:id="63" w:author="Wallace, Madeleine - (maddiewallace)" w:date="2025-06-18T13:42:00Z" w16du:dateUtc="2025-06-18T20:42:00Z">
        <w:r w:rsidR="007D6681">
          <w:rPr>
            <w:rFonts w:ascii="Times New Roman" w:eastAsia="Arial" w:hAnsi="Times New Roman" w:cs="Times New Roman"/>
          </w:rPr>
          <w:t xml:space="preserve"> </w:t>
        </w:r>
      </w:ins>
      <w:del w:id="64" w:author="Wallace, Madeleine - (maddiewallace)" w:date="2025-06-18T13:42:00Z" w16du:dateUtc="2025-06-18T20:42:00Z">
        <w:r w:rsidR="00D161FC" w:rsidDel="007D6681">
          <w:rPr>
            <w:rFonts w:ascii="Times New Roman" w:eastAsia="Arial" w:hAnsi="Times New Roman" w:cs="Times New Roman"/>
          </w:rPr>
          <w:delText xml:space="preserve"> </w:delText>
        </w:r>
        <w:commentRangeStart w:id="65"/>
        <w:commentRangeStart w:id="66"/>
        <w:commentRangeStart w:id="67"/>
        <w:commentRangeStart w:id="68"/>
        <w:r w:rsidR="00D161FC" w:rsidDel="007D6681">
          <w:rPr>
            <w:rFonts w:ascii="Times New Roman" w:eastAsia="Arial" w:hAnsi="Times New Roman" w:cs="Times New Roman"/>
          </w:rPr>
          <w:delText xml:space="preserve">Contrary to our prediction, seed mass did not vary significantly across the severity gradient, suggesting that </w:delText>
        </w:r>
      </w:del>
      <w:del w:id="69" w:author="Wallace, Madeleine - (maddiewallace)" w:date="2025-06-18T13:40:00Z" w16du:dateUtc="2025-06-18T20:40:00Z">
        <w:r w:rsidR="00D161FC" w:rsidDel="007D6681">
          <w:rPr>
            <w:rFonts w:ascii="Times New Roman" w:eastAsia="Arial" w:hAnsi="Times New Roman" w:cs="Times New Roman"/>
          </w:rPr>
          <w:delText>local seed bank</w:delText>
        </w:r>
        <w:r w:rsidR="00D07873" w:rsidDel="007D6681">
          <w:rPr>
            <w:rFonts w:ascii="Times New Roman" w:eastAsia="Arial" w:hAnsi="Times New Roman" w:cs="Times New Roman"/>
          </w:rPr>
          <w:delText xml:space="preserve"> composition</w:delText>
        </w:r>
        <w:r w:rsidR="00D161FC" w:rsidDel="007D6681">
          <w:rPr>
            <w:rFonts w:ascii="Times New Roman" w:eastAsia="Arial" w:hAnsi="Times New Roman" w:cs="Times New Roman"/>
          </w:rPr>
          <w:delText xml:space="preserve">s and post-fire environmental conditions </w:delText>
        </w:r>
        <w:r w:rsidR="00DF785A" w:rsidDel="007D6681">
          <w:rPr>
            <w:rFonts w:ascii="Times New Roman" w:eastAsia="Arial" w:hAnsi="Times New Roman" w:cs="Times New Roman"/>
          </w:rPr>
          <w:delText xml:space="preserve">played </w:delText>
        </w:r>
        <w:r w:rsidR="00D161FC" w:rsidDel="007D6681">
          <w:rPr>
            <w:rFonts w:ascii="Times New Roman" w:eastAsia="Arial" w:hAnsi="Times New Roman" w:cs="Times New Roman"/>
          </w:rPr>
          <w:delText>a larger role than seed morphology alone</w:delText>
        </w:r>
      </w:del>
      <w:del w:id="70" w:author="Wallace, Madeleine - (maddiewallace)" w:date="2025-06-18T13:42:00Z" w16du:dateUtc="2025-06-18T20:42:00Z">
        <w:r w:rsidR="00D161FC" w:rsidDel="007D6681">
          <w:rPr>
            <w:rFonts w:ascii="Times New Roman" w:eastAsia="Arial" w:hAnsi="Times New Roman" w:cs="Times New Roman"/>
          </w:rPr>
          <w:delText xml:space="preserve"> (Leishman et al.</w:delText>
        </w:r>
        <w:r w:rsidR="00E46C66" w:rsidDel="007D6681">
          <w:rPr>
            <w:rFonts w:ascii="Times New Roman" w:eastAsia="Arial" w:hAnsi="Times New Roman" w:cs="Times New Roman"/>
          </w:rPr>
          <w:delText>,</w:delText>
        </w:r>
        <w:r w:rsidR="00D161FC" w:rsidDel="007D6681">
          <w:rPr>
            <w:rFonts w:ascii="Times New Roman" w:eastAsia="Arial" w:hAnsi="Times New Roman" w:cs="Times New Roman"/>
          </w:rPr>
          <w:delText xml:space="preserve"> 2000).</w:delText>
        </w:r>
        <w:commentRangeEnd w:id="65"/>
        <w:r w:rsidR="00D161FC" w:rsidDel="007D6681">
          <w:rPr>
            <w:rStyle w:val="CommentReference"/>
          </w:rPr>
          <w:commentReference w:id="65"/>
        </w:r>
        <w:commentRangeEnd w:id="66"/>
        <w:r w:rsidR="00A945EF" w:rsidDel="007D6681">
          <w:rPr>
            <w:rStyle w:val="CommentReference"/>
          </w:rPr>
          <w:commentReference w:id="66"/>
        </w:r>
        <w:commentRangeEnd w:id="67"/>
        <w:r w:rsidR="000279C7" w:rsidDel="007D6681">
          <w:rPr>
            <w:rStyle w:val="CommentReference"/>
          </w:rPr>
          <w:commentReference w:id="67"/>
        </w:r>
        <w:commentRangeEnd w:id="68"/>
        <w:r w:rsidR="005324A6" w:rsidDel="007D6681">
          <w:rPr>
            <w:rStyle w:val="CommentReference"/>
          </w:rPr>
          <w:commentReference w:id="68"/>
        </w:r>
        <w:r w:rsidR="00C242EF" w:rsidDel="007D6681">
          <w:rPr>
            <w:rFonts w:ascii="Times New Roman" w:eastAsia="Arial" w:hAnsi="Times New Roman" w:cs="Times New Roman"/>
          </w:rPr>
          <w:delText xml:space="preserve"> </w:delText>
        </w:r>
      </w:del>
      <w:r w:rsidR="00D161FC">
        <w:rPr>
          <w:rFonts w:ascii="Times New Roman" w:eastAsia="Arial" w:hAnsi="Times New Roman" w:cs="Times New Roman"/>
        </w:rPr>
        <w:t>Overall, these patterns align with trait-based theories of community assembly, where disturbance acts as an environmental filter, selecting for specific combinations of traits that confer survival and reproduction under new abiotic and biotic conditions (Keddy 1992; McGill et al. 2006).</w:t>
      </w:r>
      <w:bookmarkEnd w:id="50"/>
      <w:bookmarkEnd w:id="62"/>
    </w:p>
    <w:p w14:paraId="66F64088" w14:textId="4D044924" w:rsidR="00B06BC0" w:rsidRDefault="00DB000D" w:rsidP="00B06BC0">
      <w:pPr>
        <w:spacing w:after="0" w:line="480" w:lineRule="auto"/>
        <w:ind w:firstLine="720"/>
        <w:rPr>
          <w:rFonts w:ascii="Times New Roman" w:eastAsia="Arial" w:hAnsi="Times New Roman" w:cs="Times New Roman"/>
        </w:rPr>
      </w:pPr>
      <w:r w:rsidRPr="0052122D">
        <w:rPr>
          <w:rFonts w:ascii="Times New Roman" w:eastAsia="Arial" w:hAnsi="Times New Roman" w:cs="Times New Roman"/>
        </w:rPr>
        <w:t>The use of indicator species analysis allowed us to relate the expression of community traits–</w:t>
      </w:r>
      <w:r w:rsidR="00C07B13">
        <w:rPr>
          <w:rFonts w:ascii="Times New Roman" w:eastAsia="Arial" w:hAnsi="Times New Roman" w:cs="Times New Roman"/>
        </w:rPr>
        <w:t xml:space="preserve"> </w:t>
      </w:r>
      <w:r w:rsidRPr="0052122D">
        <w:rPr>
          <w:rFonts w:ascii="Times New Roman" w:eastAsia="Arial" w:hAnsi="Times New Roman" w:cs="Times New Roman"/>
        </w:rPr>
        <w:t>and the ecological strategies associated with these traits–</w:t>
      </w:r>
      <w:r w:rsidR="00C07B13">
        <w:rPr>
          <w:rFonts w:ascii="Times New Roman" w:eastAsia="Arial" w:hAnsi="Times New Roman" w:cs="Times New Roman"/>
        </w:rPr>
        <w:t xml:space="preserve"> </w:t>
      </w:r>
      <w:r w:rsidRPr="0052122D">
        <w:rPr>
          <w:rFonts w:ascii="Times New Roman" w:eastAsia="Arial" w:hAnsi="Times New Roman" w:cs="Times New Roman"/>
        </w:rPr>
        <w:t xml:space="preserve">to the species that are representative of each severity class. The only indicator species for the unburned and low-severity plots were </w:t>
      </w:r>
      <w:proofErr w:type="spellStart"/>
      <w:r w:rsidRPr="0052122D">
        <w:rPr>
          <w:rFonts w:ascii="Times New Roman" w:eastAsia="Arial" w:hAnsi="Times New Roman" w:cs="Times New Roman"/>
          <w:i/>
        </w:rPr>
        <w:t>Piptochaetium</w:t>
      </w:r>
      <w:proofErr w:type="spellEnd"/>
      <w:r w:rsidRPr="0052122D">
        <w:rPr>
          <w:rFonts w:ascii="Times New Roman" w:eastAsia="Arial" w:hAnsi="Times New Roman" w:cs="Times New Roman"/>
          <w:i/>
        </w:rPr>
        <w:t xml:space="preserve"> </w:t>
      </w:r>
      <w:proofErr w:type="spellStart"/>
      <w:r w:rsidRPr="0052122D">
        <w:rPr>
          <w:rFonts w:ascii="Times New Roman" w:eastAsia="Arial" w:hAnsi="Times New Roman" w:cs="Times New Roman"/>
          <w:i/>
        </w:rPr>
        <w:t>pringlei</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Muhlenbergia </w:t>
      </w:r>
      <w:proofErr w:type="spellStart"/>
      <w:r w:rsidRPr="0052122D">
        <w:rPr>
          <w:rFonts w:ascii="Times New Roman" w:eastAsia="Arial" w:hAnsi="Times New Roman" w:cs="Times New Roman"/>
          <w:i/>
        </w:rPr>
        <w:t>straminea</w:t>
      </w:r>
      <w:proofErr w:type="spellEnd"/>
      <w:r w:rsidRPr="0052122D">
        <w:rPr>
          <w:rFonts w:ascii="Times New Roman" w:eastAsia="Arial" w:hAnsi="Times New Roman" w:cs="Times New Roman"/>
        </w:rPr>
        <w:t xml:space="preserve">, respectively, which are both perennial bunchgrasses. The high-severity plots had several indicator species, but the strongest indicator was </w:t>
      </w:r>
      <w:r w:rsidRPr="0052122D">
        <w:rPr>
          <w:rFonts w:ascii="Times New Roman" w:eastAsia="Arial" w:hAnsi="Times New Roman" w:cs="Times New Roman"/>
          <w:i/>
        </w:rPr>
        <w:t xml:space="preserve">Verbascum </w:t>
      </w:r>
      <w:proofErr w:type="spellStart"/>
      <w:r w:rsidRPr="0052122D">
        <w:rPr>
          <w:rFonts w:ascii="Times New Roman" w:eastAsia="Arial" w:hAnsi="Times New Roman" w:cs="Times New Roman"/>
          <w:i/>
        </w:rPr>
        <w:t>thapsus</w:t>
      </w:r>
      <w:proofErr w:type="spellEnd"/>
      <w:r w:rsidRPr="0052122D">
        <w:rPr>
          <w:rFonts w:ascii="Times New Roman" w:eastAsia="Arial" w:hAnsi="Times New Roman" w:cs="Times New Roman"/>
        </w:rPr>
        <w:t>, which is a</w:t>
      </w:r>
      <w:r w:rsidR="00C07B13">
        <w:rPr>
          <w:rFonts w:ascii="Times New Roman" w:eastAsia="Arial" w:hAnsi="Times New Roman" w:cs="Times New Roman"/>
        </w:rPr>
        <w:t xml:space="preserve"> </w:t>
      </w:r>
      <w:r w:rsidRPr="0052122D">
        <w:rPr>
          <w:rFonts w:ascii="Times New Roman" w:eastAsia="Arial" w:hAnsi="Times New Roman" w:cs="Times New Roman"/>
        </w:rPr>
        <w:t>ruderal biennial forb.</w:t>
      </w:r>
      <w:r w:rsidR="000E4BA7">
        <w:rPr>
          <w:rFonts w:ascii="Times New Roman" w:eastAsia="Arial" w:hAnsi="Times New Roman" w:cs="Times New Roman"/>
        </w:rPr>
        <w:t xml:space="preserve"> </w:t>
      </w:r>
      <w:r w:rsidRPr="0052122D">
        <w:rPr>
          <w:rFonts w:ascii="Times New Roman" w:eastAsia="Arial" w:hAnsi="Times New Roman" w:cs="Times New Roman"/>
        </w:rPr>
        <w:t xml:space="preserve">This is consistent with our trait vectors, which showed that traits associated with </w:t>
      </w:r>
      <w:proofErr w:type="spellStart"/>
      <w:r w:rsidRPr="0052122D">
        <w:rPr>
          <w:rFonts w:ascii="Times New Roman" w:eastAsia="Arial" w:hAnsi="Times New Roman" w:cs="Times New Roman"/>
        </w:rPr>
        <w:t>ruderality</w:t>
      </w:r>
      <w:proofErr w:type="spellEnd"/>
      <w:r w:rsidRPr="0052122D">
        <w:rPr>
          <w:rFonts w:ascii="Times New Roman" w:eastAsia="Arial" w:hAnsi="Times New Roman" w:cs="Times New Roman"/>
        </w:rPr>
        <w:t xml:space="preserve"> became more important in the high-severity plots. </w:t>
      </w:r>
      <w:r w:rsidR="00B06BC0">
        <w:rPr>
          <w:rFonts w:ascii="Times New Roman" w:eastAsia="Arial" w:hAnsi="Times New Roman" w:cs="Times New Roman"/>
          <w:i/>
          <w:iCs/>
        </w:rPr>
        <w:t>V.</w:t>
      </w:r>
      <w:r w:rsidR="00B06BC0" w:rsidRPr="000068E0">
        <w:rPr>
          <w:rFonts w:ascii="Times New Roman" w:eastAsia="Arial" w:hAnsi="Times New Roman" w:cs="Times New Roman"/>
          <w:i/>
          <w:iCs/>
        </w:rPr>
        <w:t xml:space="preserve"> </w:t>
      </w:r>
      <w:proofErr w:type="spellStart"/>
      <w:r w:rsidR="00B06BC0" w:rsidRPr="000068E0">
        <w:rPr>
          <w:rFonts w:ascii="Times New Roman" w:eastAsia="Arial" w:hAnsi="Times New Roman" w:cs="Times New Roman"/>
          <w:i/>
          <w:iCs/>
        </w:rPr>
        <w:t>thapsus</w:t>
      </w:r>
      <w:proofErr w:type="spellEnd"/>
      <w:r w:rsidR="00B06BC0">
        <w:rPr>
          <w:rFonts w:ascii="Times New Roman" w:eastAsia="Arial" w:hAnsi="Times New Roman" w:cs="Times New Roman"/>
        </w:rPr>
        <w:t xml:space="preserve"> and </w:t>
      </w:r>
      <w:r w:rsidR="00B06BC0" w:rsidRPr="000068E0">
        <w:rPr>
          <w:rFonts w:ascii="Times New Roman" w:eastAsia="Arial" w:hAnsi="Times New Roman" w:cs="Times New Roman"/>
          <w:i/>
          <w:iCs/>
        </w:rPr>
        <w:t xml:space="preserve">Linaria </w:t>
      </w:r>
      <w:proofErr w:type="spellStart"/>
      <w:r w:rsidR="00B06BC0" w:rsidRPr="000068E0">
        <w:rPr>
          <w:rFonts w:ascii="Times New Roman" w:eastAsia="Arial" w:hAnsi="Times New Roman" w:cs="Times New Roman"/>
          <w:i/>
          <w:iCs/>
        </w:rPr>
        <w:t>dalmatica</w:t>
      </w:r>
      <w:proofErr w:type="spellEnd"/>
      <w:r w:rsidR="00B06BC0">
        <w:rPr>
          <w:rFonts w:ascii="Times New Roman" w:eastAsia="Arial" w:hAnsi="Times New Roman" w:cs="Times New Roman"/>
        </w:rPr>
        <w:t xml:space="preserve">, </w:t>
      </w:r>
      <w:r w:rsidR="00B06BC0" w:rsidRPr="00562DCA">
        <w:rPr>
          <w:rFonts w:ascii="Times New Roman" w:eastAsia="Arial" w:hAnsi="Times New Roman" w:cs="Times New Roman"/>
        </w:rPr>
        <w:t>another indicator of the high-severity plots in our study,</w:t>
      </w:r>
      <w:r w:rsidR="00B06BC0">
        <w:rPr>
          <w:rFonts w:ascii="Times New Roman" w:eastAsia="Arial" w:hAnsi="Times New Roman" w:cs="Times New Roman"/>
        </w:rPr>
        <w:t xml:space="preserve"> are both non-native species introduced to the United States (USDA Plants</w:t>
      </w:r>
      <w:r w:rsidR="00427F50">
        <w:rPr>
          <w:rFonts w:ascii="Times New Roman" w:eastAsia="Arial" w:hAnsi="Times New Roman" w:cs="Times New Roman"/>
        </w:rPr>
        <w:t xml:space="preserve"> 2025</w:t>
      </w:r>
      <w:r w:rsidR="00B06BC0">
        <w:rPr>
          <w:rFonts w:ascii="Times New Roman" w:eastAsia="Arial" w:hAnsi="Times New Roman" w:cs="Times New Roman"/>
        </w:rPr>
        <w:t xml:space="preserve">). The presence of these exotics as high-severity indicators underscores the role of intense disturbance as a filter that removes established native competitors and facilitates community assembly dominated by ruderal and exotic species (D’Antonio &amp; </w:t>
      </w:r>
      <w:proofErr w:type="spellStart"/>
      <w:r w:rsidR="00B06BC0">
        <w:rPr>
          <w:rFonts w:ascii="Times New Roman" w:eastAsia="Arial" w:hAnsi="Times New Roman" w:cs="Times New Roman"/>
        </w:rPr>
        <w:t>Vitousek</w:t>
      </w:r>
      <w:proofErr w:type="spellEnd"/>
      <w:r w:rsidR="00B06BC0">
        <w:rPr>
          <w:rFonts w:ascii="Times New Roman" w:eastAsia="Arial" w:hAnsi="Times New Roman" w:cs="Times New Roman"/>
        </w:rPr>
        <w:t xml:space="preserve"> 1992; McGlone et al. 201</w:t>
      </w:r>
      <w:r w:rsidR="00E0688B">
        <w:rPr>
          <w:rFonts w:ascii="Times New Roman" w:eastAsia="Arial" w:hAnsi="Times New Roman" w:cs="Times New Roman"/>
        </w:rPr>
        <w:t>2)</w:t>
      </w:r>
      <w:r w:rsidR="00B06BC0">
        <w:rPr>
          <w:rFonts w:ascii="Times New Roman" w:eastAsia="Arial" w:hAnsi="Times New Roman" w:cs="Times New Roman"/>
        </w:rPr>
        <w:t>.</w:t>
      </w:r>
    </w:p>
    <w:p w14:paraId="00000059" w14:textId="2BB477EB" w:rsidR="00ED12FC" w:rsidRPr="002D4C12" w:rsidRDefault="00DB000D" w:rsidP="0090366C">
      <w:pPr>
        <w:spacing w:line="480" w:lineRule="auto"/>
        <w:ind w:firstLine="720"/>
        <w:rPr>
          <w:rFonts w:ascii="Times New Roman" w:eastAsia="Arial" w:hAnsi="Times New Roman" w:cs="Times New Roman"/>
        </w:rPr>
      </w:pPr>
      <w:commentRangeStart w:id="71"/>
      <w:r w:rsidRPr="0052122D">
        <w:rPr>
          <w:rFonts w:ascii="Times New Roman" w:eastAsia="Arial" w:hAnsi="Times New Roman" w:cs="Times New Roman"/>
        </w:rPr>
        <w:t xml:space="preserve">The remaining indicator species in the high-severity plots represent a variety of ecological strategies and </w:t>
      </w:r>
      <w:r w:rsidR="00753A33">
        <w:rPr>
          <w:rFonts w:ascii="Times New Roman" w:eastAsia="Arial" w:hAnsi="Times New Roman" w:cs="Times New Roman"/>
        </w:rPr>
        <w:t>functional types, including</w:t>
      </w:r>
      <w:r w:rsidRPr="0052122D">
        <w:rPr>
          <w:rFonts w:ascii="Times New Roman" w:eastAsia="Arial" w:hAnsi="Times New Roman" w:cs="Times New Roman"/>
        </w:rPr>
        <w:t xml:space="preserve"> perennial forbs, perennial grasses, a legum</w:t>
      </w:r>
      <w:r w:rsidR="005659C6">
        <w:rPr>
          <w:rFonts w:ascii="Times New Roman" w:eastAsia="Arial" w:hAnsi="Times New Roman" w:cs="Times New Roman"/>
        </w:rPr>
        <w:t>e</w:t>
      </w:r>
      <w:r w:rsidRPr="0052122D">
        <w:rPr>
          <w:rFonts w:ascii="Times New Roman" w:eastAsia="Arial" w:hAnsi="Times New Roman" w:cs="Times New Roman"/>
        </w:rPr>
        <w:t>, and the only shrub species in our data set (</w:t>
      </w:r>
      <w:r w:rsidR="0090366C">
        <w:rPr>
          <w:rFonts w:ascii="Times New Roman" w:eastAsia="Arial" w:hAnsi="Times New Roman" w:cs="Times New Roman"/>
        </w:rPr>
        <w:t>Table 1</w:t>
      </w:r>
      <w:r w:rsidRPr="0052122D">
        <w:rPr>
          <w:rFonts w:ascii="Times New Roman" w:eastAsia="Arial" w:hAnsi="Times New Roman" w:cs="Times New Roman"/>
        </w:rPr>
        <w:t xml:space="preserve">). This </w:t>
      </w:r>
      <w:r w:rsidR="005324A6">
        <w:rPr>
          <w:rFonts w:ascii="Times New Roman" w:eastAsia="Arial" w:hAnsi="Times New Roman" w:cs="Times New Roman"/>
        </w:rPr>
        <w:t>diversity</w:t>
      </w:r>
      <w:r w:rsidRPr="0052122D">
        <w:rPr>
          <w:rFonts w:ascii="Times New Roman" w:eastAsia="Arial" w:hAnsi="Times New Roman" w:cs="Times New Roman"/>
        </w:rPr>
        <w:t xml:space="preserve"> of indicator species may demonstrate that high-severity fire opened a greater breadth of niches, such that these functional groups could occur</w:t>
      </w:r>
      <w:r w:rsidR="00E775B8">
        <w:rPr>
          <w:rFonts w:ascii="Times New Roman" w:eastAsia="Arial" w:hAnsi="Times New Roman" w:cs="Times New Roman"/>
        </w:rPr>
        <w:t xml:space="preserve"> in abundance</w:t>
      </w:r>
      <w:r w:rsidRPr="0052122D">
        <w:rPr>
          <w:rFonts w:ascii="Times New Roman" w:eastAsia="Arial" w:hAnsi="Times New Roman" w:cs="Times New Roman"/>
        </w:rPr>
        <w:t xml:space="preserve"> with greater consistency across plots. In other words, high-severity fire not only changed the composition of the understory, but </w:t>
      </w:r>
      <w:r w:rsidR="002C710C">
        <w:rPr>
          <w:rFonts w:ascii="Times New Roman" w:eastAsia="Arial" w:hAnsi="Times New Roman" w:cs="Times New Roman"/>
        </w:rPr>
        <w:t xml:space="preserve">likely </w:t>
      </w:r>
      <w:r w:rsidRPr="0052122D">
        <w:rPr>
          <w:rFonts w:ascii="Times New Roman" w:eastAsia="Arial" w:hAnsi="Times New Roman" w:cs="Times New Roman"/>
        </w:rPr>
        <w:t xml:space="preserve">the ecological </w:t>
      </w:r>
      <w:r w:rsidRPr="0052122D">
        <w:rPr>
          <w:rFonts w:ascii="Times New Roman" w:eastAsia="Arial" w:hAnsi="Times New Roman" w:cs="Times New Roman"/>
        </w:rPr>
        <w:lastRenderedPageBreak/>
        <w:t>strategies of the species in the understory</w:t>
      </w:r>
      <w:r w:rsidR="002C710C">
        <w:rPr>
          <w:rFonts w:ascii="Times New Roman" w:eastAsia="Arial" w:hAnsi="Times New Roman" w:cs="Times New Roman"/>
        </w:rPr>
        <w:t xml:space="preserve"> as well</w:t>
      </w:r>
      <w:r w:rsidRPr="0052122D">
        <w:rPr>
          <w:rFonts w:ascii="Times New Roman" w:eastAsia="Arial" w:hAnsi="Times New Roman" w:cs="Times New Roman"/>
        </w:rPr>
        <w:t>. Kuenzi</w:t>
      </w:r>
      <w:r w:rsidR="00D50C58">
        <w:rPr>
          <w:rFonts w:ascii="Times New Roman" w:eastAsia="Arial" w:hAnsi="Times New Roman" w:cs="Times New Roman"/>
        </w:rPr>
        <w:t xml:space="preserve">, </w:t>
      </w:r>
      <w:proofErr w:type="spellStart"/>
      <w:r w:rsidR="00D50C58">
        <w:rPr>
          <w:rFonts w:ascii="Times New Roman" w:eastAsia="Arial" w:hAnsi="Times New Roman" w:cs="Times New Roman"/>
        </w:rPr>
        <w:t>Fulé</w:t>
      </w:r>
      <w:proofErr w:type="spellEnd"/>
      <w:r w:rsidR="00D50C58">
        <w:rPr>
          <w:rFonts w:ascii="Times New Roman" w:eastAsia="Arial" w:hAnsi="Times New Roman" w:cs="Times New Roman"/>
        </w:rPr>
        <w:t>, and Sieg</w:t>
      </w:r>
      <w:r w:rsidRPr="0052122D">
        <w:rPr>
          <w:rFonts w:ascii="Times New Roman" w:eastAsia="Arial" w:hAnsi="Times New Roman" w:cs="Times New Roman"/>
        </w:rPr>
        <w:t xml:space="preserve"> (</w:t>
      </w:r>
      <w:sdt>
        <w:sdtPr>
          <w:rPr>
            <w:rFonts w:ascii="Times New Roman" w:hAnsi="Times New Roman" w:cs="Times New Roman"/>
          </w:rPr>
          <w:tag w:val="goog_rdk_24"/>
          <w:id w:val="639078376"/>
        </w:sdtPr>
        <w:sdtContent/>
      </w:sdt>
      <w:r w:rsidRPr="0052122D">
        <w:rPr>
          <w:rFonts w:ascii="Times New Roman" w:eastAsia="Arial" w:hAnsi="Times New Roman" w:cs="Times New Roman"/>
        </w:rPr>
        <w:t>2008) found similar results following the Rodeo-</w:t>
      </w:r>
      <w:proofErr w:type="spellStart"/>
      <w:r w:rsidRPr="0052122D">
        <w:rPr>
          <w:rFonts w:ascii="Times New Roman" w:eastAsia="Arial" w:hAnsi="Times New Roman" w:cs="Times New Roman"/>
        </w:rPr>
        <w:t>Chediski</w:t>
      </w:r>
      <w:proofErr w:type="spellEnd"/>
      <w:r w:rsidRPr="0052122D">
        <w:rPr>
          <w:rFonts w:ascii="Times New Roman" w:eastAsia="Arial" w:hAnsi="Times New Roman" w:cs="Times New Roman"/>
        </w:rPr>
        <w:t xml:space="preserve"> fire, which at the time of its ignition in 2002 was the largest and most severe fire in the southwestern United States</w:t>
      </w:r>
      <w:r w:rsidR="00343911">
        <w:rPr>
          <w:rFonts w:ascii="Times New Roman" w:eastAsia="Arial" w:hAnsi="Times New Roman" w:cs="Times New Roman"/>
        </w:rPr>
        <w:t xml:space="preserve"> on record</w:t>
      </w:r>
      <w:r w:rsidRPr="0052122D">
        <w:rPr>
          <w:rFonts w:ascii="Times New Roman" w:eastAsia="Arial" w:hAnsi="Times New Roman" w:cs="Times New Roman"/>
        </w:rPr>
        <w:t>. They found that low-severity fire was indicated by perennial bunchgrasses, while indicators of high-severity fire included</w:t>
      </w:r>
      <w:r w:rsidR="007A2438">
        <w:rPr>
          <w:rFonts w:ascii="Times New Roman" w:eastAsia="Arial" w:hAnsi="Times New Roman" w:cs="Times New Roman"/>
        </w:rPr>
        <w:t xml:space="preserve"> </w:t>
      </w:r>
      <w:r w:rsidRPr="0052122D">
        <w:rPr>
          <w:rFonts w:ascii="Times New Roman" w:eastAsia="Arial" w:hAnsi="Times New Roman" w:cs="Times New Roman"/>
        </w:rPr>
        <w:t xml:space="preserve">ruderal species. Interestingly, as with our results, they </w:t>
      </w:r>
      <w:r w:rsidR="00026D6D">
        <w:rPr>
          <w:rFonts w:ascii="Times New Roman" w:eastAsia="Arial" w:hAnsi="Times New Roman" w:cs="Times New Roman"/>
        </w:rPr>
        <w:t xml:space="preserve">also </w:t>
      </w:r>
      <w:r w:rsidRPr="0052122D">
        <w:rPr>
          <w:rFonts w:ascii="Times New Roman" w:eastAsia="Arial" w:hAnsi="Times New Roman" w:cs="Times New Roman"/>
        </w:rPr>
        <w:t xml:space="preserve">found that high-severity fire increased the number of indicator species. These species included some of our high-severity indicators, such as </w:t>
      </w:r>
      <w:r w:rsidRPr="0052122D">
        <w:rPr>
          <w:rFonts w:ascii="Times New Roman" w:eastAsia="Arial" w:hAnsi="Times New Roman" w:cs="Times New Roman"/>
          <w:i/>
        </w:rPr>
        <w:t xml:space="preserve">Lotus </w:t>
      </w:r>
      <w:proofErr w:type="spellStart"/>
      <w:r w:rsidRPr="0052122D">
        <w:rPr>
          <w:rFonts w:ascii="Times New Roman" w:eastAsia="Arial" w:hAnsi="Times New Roman" w:cs="Times New Roman"/>
          <w:i/>
        </w:rPr>
        <w:t>wrightii</w:t>
      </w:r>
      <w:proofErr w:type="spellEnd"/>
      <w:r w:rsidRPr="0052122D">
        <w:rPr>
          <w:rFonts w:ascii="Times New Roman" w:eastAsia="Arial" w:hAnsi="Times New Roman" w:cs="Times New Roman"/>
        </w:rPr>
        <w:t xml:space="preserve"> and </w:t>
      </w:r>
      <w:r w:rsidRPr="0052122D">
        <w:rPr>
          <w:rFonts w:ascii="Times New Roman" w:eastAsia="Arial" w:hAnsi="Times New Roman" w:cs="Times New Roman"/>
          <w:i/>
        </w:rPr>
        <w:t xml:space="preserve">Ceanothus </w:t>
      </w:r>
      <w:proofErr w:type="spellStart"/>
      <w:r w:rsidRPr="0052122D">
        <w:rPr>
          <w:rFonts w:ascii="Times New Roman" w:eastAsia="Arial" w:hAnsi="Times New Roman" w:cs="Times New Roman"/>
          <w:i/>
        </w:rPr>
        <w:t>fendleri</w:t>
      </w:r>
      <w:proofErr w:type="spellEnd"/>
      <w:r w:rsidRPr="0052122D">
        <w:rPr>
          <w:rFonts w:ascii="Times New Roman" w:eastAsia="Arial" w:hAnsi="Times New Roman" w:cs="Times New Roman"/>
        </w:rPr>
        <w:t>.</w:t>
      </w:r>
      <w:r w:rsidR="007A2438">
        <w:rPr>
          <w:rFonts w:ascii="Times New Roman" w:eastAsia="Arial" w:hAnsi="Times New Roman" w:cs="Times New Roman"/>
        </w:rPr>
        <w:t xml:space="preserve"> </w:t>
      </w:r>
      <w:r w:rsidR="00E2022C">
        <w:rPr>
          <w:rFonts w:ascii="Times New Roman" w:eastAsia="Arial" w:hAnsi="Times New Roman" w:cs="Times New Roman"/>
        </w:rPr>
        <w:t xml:space="preserve">Additionally, </w:t>
      </w:r>
      <w:r w:rsidR="007A2438">
        <w:rPr>
          <w:rFonts w:ascii="Times New Roman" w:eastAsia="Arial" w:hAnsi="Times New Roman" w:cs="Times New Roman"/>
        </w:rPr>
        <w:t xml:space="preserve">Ffolliott et al. (2010) reported that </w:t>
      </w:r>
      <w:r w:rsidR="007A2438">
        <w:rPr>
          <w:rFonts w:ascii="Times New Roman" w:eastAsia="Arial" w:hAnsi="Times New Roman" w:cs="Times New Roman"/>
          <w:i/>
          <w:iCs/>
        </w:rPr>
        <w:t xml:space="preserve">Verbascum </w:t>
      </w:r>
      <w:proofErr w:type="spellStart"/>
      <w:r w:rsidR="002D4C12">
        <w:rPr>
          <w:rFonts w:ascii="Times New Roman" w:eastAsia="Arial" w:hAnsi="Times New Roman" w:cs="Times New Roman"/>
          <w:i/>
          <w:iCs/>
        </w:rPr>
        <w:t>t</w:t>
      </w:r>
      <w:r w:rsidR="007A2438">
        <w:rPr>
          <w:rFonts w:ascii="Times New Roman" w:eastAsia="Arial" w:hAnsi="Times New Roman" w:cs="Times New Roman"/>
          <w:i/>
          <w:iCs/>
        </w:rPr>
        <w:t>hapsus</w:t>
      </w:r>
      <w:proofErr w:type="spellEnd"/>
      <w:r w:rsidR="007A2438">
        <w:rPr>
          <w:rFonts w:ascii="Times New Roman" w:eastAsia="Arial" w:hAnsi="Times New Roman" w:cs="Times New Roman"/>
          <w:i/>
          <w:iCs/>
        </w:rPr>
        <w:t xml:space="preserve"> </w:t>
      </w:r>
      <w:r w:rsidR="004D35FA">
        <w:rPr>
          <w:rFonts w:ascii="Times New Roman" w:eastAsia="Arial" w:hAnsi="Times New Roman" w:cs="Times New Roman"/>
        </w:rPr>
        <w:t xml:space="preserve">was the dominant forb in high-severity </w:t>
      </w:r>
      <w:r w:rsidR="00237183">
        <w:rPr>
          <w:rFonts w:ascii="Times New Roman" w:eastAsia="Arial" w:hAnsi="Times New Roman" w:cs="Times New Roman"/>
        </w:rPr>
        <w:t>areas</w:t>
      </w:r>
      <w:r w:rsidR="004D35FA">
        <w:rPr>
          <w:rFonts w:ascii="Times New Roman" w:eastAsia="Arial" w:hAnsi="Times New Roman" w:cs="Times New Roman"/>
        </w:rPr>
        <w:t xml:space="preserve"> of the same burn scar</w:t>
      </w:r>
      <w:r w:rsidR="00397E24">
        <w:rPr>
          <w:rFonts w:ascii="Times New Roman" w:eastAsia="Arial" w:hAnsi="Times New Roman" w:cs="Times New Roman"/>
        </w:rPr>
        <w:t>.</w:t>
      </w:r>
    </w:p>
    <w:p w14:paraId="6F09BB8C" w14:textId="17180576" w:rsidR="000068E0" w:rsidRDefault="000068E0" w:rsidP="0090366C">
      <w:pPr>
        <w:spacing w:line="480" w:lineRule="auto"/>
        <w:ind w:firstLine="720"/>
        <w:rPr>
          <w:rFonts w:ascii="Times New Roman" w:eastAsia="Arial" w:hAnsi="Times New Roman" w:cs="Times New Roman"/>
        </w:rPr>
      </w:pPr>
      <w:bookmarkStart w:id="72" w:name="OLE_LINK14"/>
      <w:commentRangeStart w:id="73"/>
      <w:commentRangeStart w:id="74"/>
      <w:r>
        <w:rPr>
          <w:rFonts w:ascii="Times New Roman" w:eastAsia="Arial" w:hAnsi="Times New Roman" w:cs="Times New Roman"/>
        </w:rPr>
        <w:t>Changes</w:t>
      </w:r>
      <w:commentRangeEnd w:id="73"/>
      <w:r w:rsidR="003F2B56">
        <w:rPr>
          <w:rStyle w:val="CommentReference"/>
        </w:rPr>
        <w:commentReference w:id="73"/>
      </w:r>
      <w:commentRangeEnd w:id="74"/>
      <w:r w:rsidR="00883BE2">
        <w:rPr>
          <w:rStyle w:val="CommentReference"/>
        </w:rPr>
        <w:commentReference w:id="74"/>
      </w:r>
      <w:r>
        <w:rPr>
          <w:rFonts w:ascii="Times New Roman" w:eastAsia="Arial" w:hAnsi="Times New Roman" w:cs="Times New Roman"/>
        </w:rPr>
        <w:t xml:space="preserve"> in functional group composition </w:t>
      </w:r>
      <w:r w:rsidR="000E4BA7">
        <w:rPr>
          <w:rFonts w:ascii="Times New Roman" w:eastAsia="Arial" w:hAnsi="Times New Roman" w:cs="Times New Roman"/>
        </w:rPr>
        <w:t>further</w:t>
      </w:r>
      <w:r>
        <w:rPr>
          <w:rFonts w:ascii="Times New Roman" w:eastAsia="Arial" w:hAnsi="Times New Roman" w:cs="Times New Roman"/>
        </w:rPr>
        <w:t xml:space="preserve"> reflects this disturbance-driven shift in assembly processes. With increasing fire severity, graminoid dominance declined sharply, while the relative cover of forbs, shrubs, and trees increased (Figure 2a). Unburned plots were dominated by perennial grasses, but relative graminoid cover declined by more than 50% from low to high severity. This shift suggests a breakdown in the persistence of the </w:t>
      </w:r>
      <w:r w:rsidR="00F84652">
        <w:rPr>
          <w:rFonts w:ascii="Times New Roman" w:eastAsia="Arial" w:hAnsi="Times New Roman" w:cs="Times New Roman"/>
        </w:rPr>
        <w:t xml:space="preserve">historical </w:t>
      </w:r>
      <w:r>
        <w:rPr>
          <w:rFonts w:ascii="Times New Roman" w:eastAsia="Arial" w:hAnsi="Times New Roman" w:cs="Times New Roman"/>
        </w:rPr>
        <w:t>native grass dominated understory, a pattern that may be symptomatic of reduced resilience in the face of high-severity fire (Coop et al.</w:t>
      </w:r>
      <w:r w:rsidR="00F84652">
        <w:rPr>
          <w:rFonts w:ascii="Times New Roman" w:eastAsia="Arial" w:hAnsi="Times New Roman" w:cs="Times New Roman"/>
        </w:rPr>
        <w:t>,</w:t>
      </w:r>
      <w:r>
        <w:rPr>
          <w:rFonts w:ascii="Times New Roman" w:eastAsia="Arial" w:hAnsi="Times New Roman" w:cs="Times New Roman"/>
        </w:rPr>
        <w:t xml:space="preserve"> 2020). The observed increase in forb cover was largely driven by exotic species, further reinforcing the idea that </w:t>
      </w:r>
      <w:r w:rsidR="005324A6">
        <w:rPr>
          <w:rFonts w:ascii="Times New Roman" w:eastAsia="Arial" w:hAnsi="Times New Roman" w:cs="Times New Roman"/>
        </w:rPr>
        <w:t>high-severity</w:t>
      </w:r>
      <w:r>
        <w:rPr>
          <w:rFonts w:ascii="Times New Roman" w:eastAsia="Arial" w:hAnsi="Times New Roman" w:cs="Times New Roman"/>
        </w:rPr>
        <w:t xml:space="preserve"> fire creates open niches that favor fast</w:t>
      </w:r>
      <w:r w:rsidR="005324A6">
        <w:rPr>
          <w:rFonts w:ascii="Times New Roman" w:eastAsia="Arial" w:hAnsi="Times New Roman" w:cs="Times New Roman"/>
        </w:rPr>
        <w:t>-</w:t>
      </w:r>
      <w:r>
        <w:rPr>
          <w:rFonts w:ascii="Times New Roman" w:eastAsia="Arial" w:hAnsi="Times New Roman" w:cs="Times New Roman"/>
        </w:rPr>
        <w:t>growing, generalist species over more conservative perennials (Funk et al.</w:t>
      </w:r>
      <w:r w:rsidR="00CB499A">
        <w:rPr>
          <w:rFonts w:ascii="Times New Roman" w:eastAsia="Arial" w:hAnsi="Times New Roman" w:cs="Times New Roman"/>
        </w:rPr>
        <w:t>,</w:t>
      </w:r>
      <w:r>
        <w:rPr>
          <w:rFonts w:ascii="Times New Roman" w:eastAsia="Arial" w:hAnsi="Times New Roman" w:cs="Times New Roman"/>
        </w:rPr>
        <w:t xml:space="preserve"> 2008). This trend aligns with models predicting increased </w:t>
      </w:r>
      <w:proofErr w:type="spellStart"/>
      <w:r>
        <w:rPr>
          <w:rFonts w:ascii="Times New Roman" w:eastAsia="Arial" w:hAnsi="Times New Roman" w:cs="Times New Roman"/>
        </w:rPr>
        <w:t>ruderality</w:t>
      </w:r>
      <w:proofErr w:type="spellEnd"/>
      <w:r>
        <w:rPr>
          <w:rFonts w:ascii="Times New Roman" w:eastAsia="Arial" w:hAnsi="Times New Roman" w:cs="Times New Roman"/>
        </w:rPr>
        <w:t xml:space="preserve"> under intensified fire regimes, particularly when coupled with propagule pressure from non-native species (</w:t>
      </w:r>
      <w:r w:rsidRPr="0052122D">
        <w:rPr>
          <w:rFonts w:ascii="Times New Roman" w:eastAsia="Arial" w:hAnsi="Times New Roman" w:cs="Times New Roman"/>
        </w:rPr>
        <w:t>Coop</w:t>
      </w:r>
      <w:r w:rsidR="00BC2A0C">
        <w:rPr>
          <w:rFonts w:ascii="Times New Roman" w:eastAsia="Arial" w:hAnsi="Times New Roman" w:cs="Times New Roman"/>
        </w:rPr>
        <w:t xml:space="preserve">, </w:t>
      </w:r>
      <w:r w:rsidRPr="0052122D">
        <w:rPr>
          <w:rFonts w:ascii="Times New Roman" w:eastAsia="Arial" w:hAnsi="Times New Roman" w:cs="Times New Roman"/>
        </w:rPr>
        <w:t>202</w:t>
      </w:r>
      <w:r w:rsidR="00BC2A0C">
        <w:rPr>
          <w:rFonts w:ascii="Times New Roman" w:eastAsia="Arial" w:hAnsi="Times New Roman" w:cs="Times New Roman"/>
        </w:rPr>
        <w:t>3</w:t>
      </w:r>
      <w:r>
        <w:rPr>
          <w:rFonts w:ascii="Times New Roman" w:eastAsia="Arial" w:hAnsi="Times New Roman" w:cs="Times New Roman"/>
        </w:rPr>
        <w:t>).</w:t>
      </w:r>
      <w:r w:rsidR="006E0BC3">
        <w:rPr>
          <w:rFonts w:ascii="Times New Roman" w:eastAsia="Arial" w:hAnsi="Times New Roman" w:cs="Times New Roman"/>
        </w:rPr>
        <w:t xml:space="preserve"> </w:t>
      </w:r>
      <w:r w:rsidR="006E0BC3" w:rsidRPr="0052122D">
        <w:rPr>
          <w:rFonts w:ascii="Times New Roman" w:eastAsia="Arial" w:hAnsi="Times New Roman" w:cs="Times New Roman"/>
        </w:rPr>
        <w:t xml:space="preserve">This trend is consistent with observations that abnormally severe fires can favor woody species and trigger conversion to shrublands, ultimately contributing to an altered fire regime (Wang and </w:t>
      </w:r>
      <w:proofErr w:type="spellStart"/>
      <w:r w:rsidR="006E0BC3" w:rsidRPr="0052122D">
        <w:rPr>
          <w:rFonts w:ascii="Times New Roman" w:eastAsia="Arial" w:hAnsi="Times New Roman" w:cs="Times New Roman"/>
        </w:rPr>
        <w:t>Kemball</w:t>
      </w:r>
      <w:proofErr w:type="spellEnd"/>
      <w:r w:rsidR="0078190F">
        <w:rPr>
          <w:rFonts w:ascii="Times New Roman" w:eastAsia="Arial" w:hAnsi="Times New Roman" w:cs="Times New Roman"/>
        </w:rPr>
        <w:t>,</w:t>
      </w:r>
      <w:r w:rsidR="006E0BC3" w:rsidRPr="0052122D">
        <w:rPr>
          <w:rFonts w:ascii="Times New Roman" w:eastAsia="Arial" w:hAnsi="Times New Roman" w:cs="Times New Roman"/>
        </w:rPr>
        <w:t xml:space="preserve"> 2005; Guiterman et al.</w:t>
      </w:r>
      <w:r w:rsidR="0078190F">
        <w:rPr>
          <w:rFonts w:ascii="Times New Roman" w:eastAsia="Arial" w:hAnsi="Times New Roman" w:cs="Times New Roman"/>
        </w:rPr>
        <w:t>,</w:t>
      </w:r>
      <w:r w:rsidR="006E0BC3" w:rsidRPr="0052122D">
        <w:rPr>
          <w:rFonts w:ascii="Times New Roman" w:eastAsia="Arial" w:hAnsi="Times New Roman" w:cs="Times New Roman"/>
        </w:rPr>
        <w:t xml:space="preserve"> 2022).</w:t>
      </w:r>
      <w:commentRangeEnd w:id="71"/>
      <w:r w:rsidR="00883BE2">
        <w:rPr>
          <w:rStyle w:val="CommentReference"/>
        </w:rPr>
        <w:commentReference w:id="71"/>
      </w:r>
    </w:p>
    <w:p w14:paraId="14B0244B" w14:textId="432151A7" w:rsidR="00967DBD" w:rsidRDefault="006E0BC3" w:rsidP="005324A6">
      <w:pPr>
        <w:spacing w:after="0" w:line="480" w:lineRule="auto"/>
        <w:rPr>
          <w:ins w:id="75" w:author="Wallace, Madeleine - (maddiewallace)" w:date="2025-06-18T13:45:00Z" w16du:dateUtc="2025-06-18T20:45:00Z"/>
          <w:rFonts w:ascii="Times New Roman" w:eastAsia="Arial" w:hAnsi="Times New Roman" w:cs="Times New Roman"/>
        </w:rPr>
      </w:pPr>
      <w:r>
        <w:rPr>
          <w:rFonts w:ascii="Times New Roman" w:eastAsia="Arial" w:hAnsi="Times New Roman" w:cs="Times New Roman"/>
        </w:rPr>
        <w:lastRenderedPageBreak/>
        <w:tab/>
        <w:t>The invasion dynamics observed in this study may also be shaped by the social-ecological context of the site. Located within the wildland-urban interface of Flagstaff, Arizona, and subjected to high year-round recreational use, this area is exposed to elevated levels of anthropogenic propagule pressures. Human activity has long been recognized as a vector for exotic plant introductions (</w:t>
      </w:r>
      <w:r w:rsidRPr="0052122D">
        <w:rPr>
          <w:rFonts w:ascii="Times New Roman" w:eastAsia="Arial" w:hAnsi="Times New Roman" w:cs="Times New Roman"/>
        </w:rPr>
        <w:t>Kovarik and Von Der Lippe</w:t>
      </w:r>
      <w:r w:rsidR="00873139">
        <w:rPr>
          <w:rFonts w:ascii="Times New Roman" w:eastAsia="Arial" w:hAnsi="Times New Roman" w:cs="Times New Roman"/>
        </w:rPr>
        <w:t>,</w:t>
      </w:r>
      <w:r w:rsidRPr="0052122D">
        <w:rPr>
          <w:rFonts w:ascii="Times New Roman" w:eastAsia="Arial" w:hAnsi="Times New Roman" w:cs="Times New Roman"/>
        </w:rPr>
        <w:t xml:space="preserve"> 2008</w:t>
      </w:r>
      <w:r>
        <w:rPr>
          <w:rFonts w:ascii="Times New Roman" w:eastAsia="Arial" w:hAnsi="Times New Roman" w:cs="Times New Roman"/>
        </w:rPr>
        <w:t>), and high-severity fire may compound this effect by creating highly disturbed, low competition environments conducive to colonization by exotic species</w:t>
      </w:r>
      <w:r w:rsidR="008B2E3A">
        <w:rPr>
          <w:rFonts w:ascii="Times New Roman" w:eastAsia="Arial" w:hAnsi="Times New Roman" w:cs="Times New Roman"/>
        </w:rPr>
        <w:t xml:space="preserve"> </w:t>
      </w:r>
      <w:r w:rsidRPr="0052122D">
        <w:rPr>
          <w:rFonts w:ascii="Times New Roman" w:eastAsia="Arial" w:hAnsi="Times New Roman" w:cs="Times New Roman"/>
        </w:rPr>
        <w:t>(McGlone and Egan</w:t>
      </w:r>
      <w:r w:rsidR="00873139">
        <w:rPr>
          <w:rFonts w:ascii="Times New Roman" w:eastAsia="Arial" w:hAnsi="Times New Roman" w:cs="Times New Roman"/>
        </w:rPr>
        <w:t>,</w:t>
      </w:r>
      <w:r w:rsidRPr="0052122D">
        <w:rPr>
          <w:rFonts w:ascii="Times New Roman" w:eastAsia="Arial" w:hAnsi="Times New Roman" w:cs="Times New Roman"/>
        </w:rPr>
        <w:t xml:space="preserve"> 2009)</w:t>
      </w:r>
      <w:r>
        <w:rPr>
          <w:rFonts w:ascii="Times New Roman" w:eastAsia="Arial" w:hAnsi="Times New Roman" w:cs="Times New Roman"/>
        </w:rPr>
        <w:t xml:space="preserve">. </w:t>
      </w:r>
      <w:r w:rsidRPr="0052122D">
        <w:rPr>
          <w:rFonts w:ascii="Times New Roman" w:eastAsia="Arial" w:hAnsi="Times New Roman" w:cs="Times New Roman"/>
        </w:rPr>
        <w:t>The proximity of our study site to urban infrastructure–</w:t>
      </w:r>
      <w:r w:rsidR="002A1C41">
        <w:rPr>
          <w:rFonts w:ascii="Times New Roman" w:eastAsia="Arial" w:hAnsi="Times New Roman" w:cs="Times New Roman"/>
        </w:rPr>
        <w:t xml:space="preserve"> </w:t>
      </w:r>
      <w:r w:rsidRPr="0052122D">
        <w:rPr>
          <w:rFonts w:ascii="Times New Roman" w:eastAsia="Arial" w:hAnsi="Times New Roman" w:cs="Times New Roman"/>
        </w:rPr>
        <w:t>including roads, trails, and residential developments–</w:t>
      </w:r>
      <w:r w:rsidR="002A1C41">
        <w:rPr>
          <w:rFonts w:ascii="Times New Roman" w:eastAsia="Arial" w:hAnsi="Times New Roman" w:cs="Times New Roman"/>
        </w:rPr>
        <w:t xml:space="preserve"> </w:t>
      </w:r>
      <w:r w:rsidRPr="0052122D">
        <w:rPr>
          <w:rFonts w:ascii="Times New Roman" w:eastAsia="Arial" w:hAnsi="Times New Roman" w:cs="Times New Roman"/>
        </w:rPr>
        <w:t>has likely influenced the local species pool available for post-fire assembly of understory communities (Fowler et al.</w:t>
      </w:r>
      <w:r w:rsidR="00873139">
        <w:rPr>
          <w:rFonts w:ascii="Times New Roman" w:eastAsia="Arial" w:hAnsi="Times New Roman" w:cs="Times New Roman"/>
        </w:rPr>
        <w:t>,</w:t>
      </w:r>
      <w:r w:rsidRPr="0052122D">
        <w:rPr>
          <w:rFonts w:ascii="Times New Roman" w:eastAsia="Arial" w:hAnsi="Times New Roman" w:cs="Times New Roman"/>
        </w:rPr>
        <w:t xml:space="preserve"> 2008).</w:t>
      </w:r>
      <w:r>
        <w:rPr>
          <w:rFonts w:ascii="Times New Roman" w:eastAsia="Arial" w:hAnsi="Times New Roman" w:cs="Times New Roman"/>
        </w:rPr>
        <w:t xml:space="preserve"> Together, these interacting filters</w:t>
      </w:r>
      <w:r w:rsidR="00F80B08">
        <w:rPr>
          <w:rFonts w:ascii="Times New Roman" w:eastAsia="Arial" w:hAnsi="Times New Roman" w:cs="Times New Roman"/>
        </w:rPr>
        <w:t xml:space="preserve"> of </w:t>
      </w:r>
      <w:r>
        <w:rPr>
          <w:rFonts w:ascii="Times New Roman" w:eastAsia="Arial" w:hAnsi="Times New Roman" w:cs="Times New Roman"/>
        </w:rPr>
        <w:t>disturbance severity, propagule pressure, and trait-environment mismatch</w:t>
      </w:r>
      <w:r w:rsidR="00F80B08">
        <w:rPr>
          <w:rFonts w:ascii="Times New Roman" w:eastAsia="Arial" w:hAnsi="Times New Roman" w:cs="Times New Roman"/>
        </w:rPr>
        <w:t xml:space="preserve"> </w:t>
      </w:r>
      <w:r>
        <w:rPr>
          <w:rFonts w:ascii="Times New Roman" w:eastAsia="Arial" w:hAnsi="Times New Roman" w:cs="Times New Roman"/>
        </w:rPr>
        <w:t xml:space="preserve">are shaping novel plant communities with altered composition, structure, and potentially function, with implications for both ecosystem resilience and fire regime </w:t>
      </w:r>
      <w:r w:rsidR="00883BE2">
        <w:rPr>
          <w:rFonts w:ascii="Times New Roman" w:eastAsia="Arial" w:hAnsi="Times New Roman" w:cs="Times New Roman"/>
        </w:rPr>
        <w:t>feedback</w:t>
      </w:r>
      <w:r>
        <w:rPr>
          <w:rFonts w:ascii="Times New Roman" w:eastAsia="Arial" w:hAnsi="Times New Roman" w:cs="Times New Roman"/>
        </w:rPr>
        <w:t xml:space="preserve"> (Keeley et al.</w:t>
      </w:r>
      <w:r w:rsidR="00873139">
        <w:rPr>
          <w:rFonts w:ascii="Times New Roman" w:eastAsia="Arial" w:hAnsi="Times New Roman" w:cs="Times New Roman"/>
        </w:rPr>
        <w:t>,</w:t>
      </w:r>
      <w:r>
        <w:rPr>
          <w:rFonts w:ascii="Times New Roman" w:eastAsia="Arial" w:hAnsi="Times New Roman" w:cs="Times New Roman"/>
        </w:rPr>
        <w:t xml:space="preserve"> 2011; Guiterman et al.</w:t>
      </w:r>
      <w:r w:rsidR="00873139">
        <w:rPr>
          <w:rFonts w:ascii="Times New Roman" w:eastAsia="Arial" w:hAnsi="Times New Roman" w:cs="Times New Roman"/>
        </w:rPr>
        <w:t>,</w:t>
      </w:r>
      <w:r>
        <w:rPr>
          <w:rFonts w:ascii="Times New Roman" w:eastAsia="Arial" w:hAnsi="Times New Roman" w:cs="Times New Roman"/>
        </w:rPr>
        <w:t xml:space="preserve"> 2022).</w:t>
      </w:r>
    </w:p>
    <w:p w14:paraId="25CBA92C" w14:textId="384651FC" w:rsidR="00504C97" w:rsidRPr="00504C97" w:rsidRDefault="00504C97" w:rsidP="005324A6">
      <w:pPr>
        <w:spacing w:after="0" w:line="480" w:lineRule="auto"/>
        <w:rPr>
          <w:rFonts w:ascii="Times New Roman" w:eastAsia="Arial" w:hAnsi="Times New Roman" w:cs="Times New Roman"/>
          <w:b/>
          <w:bCs/>
          <w:rPrChange w:id="76" w:author="Wallace, Madeleine - (maddiewallace)" w:date="2025-06-18T13:46:00Z" w16du:dateUtc="2025-06-18T20:46:00Z">
            <w:rPr>
              <w:rFonts w:ascii="Times New Roman" w:eastAsia="Arial" w:hAnsi="Times New Roman" w:cs="Times New Roman"/>
            </w:rPr>
          </w:rPrChange>
        </w:rPr>
      </w:pPr>
      <w:ins w:id="77" w:author="Wallace, Madeleine - (maddiewallace)" w:date="2025-06-18T13:45:00Z" w16du:dateUtc="2025-06-18T20:45:00Z">
        <w:r w:rsidRPr="00504C97">
          <w:rPr>
            <w:rFonts w:ascii="Times New Roman" w:eastAsia="Arial" w:hAnsi="Times New Roman" w:cs="Times New Roman"/>
            <w:b/>
            <w:bCs/>
            <w:rPrChange w:id="78" w:author="Wallace, Madeleine - (maddiewallace)" w:date="2025-06-18T13:46:00Z" w16du:dateUtc="2025-06-18T20:46:00Z">
              <w:rPr>
                <w:rFonts w:ascii="Times New Roman" w:eastAsia="Arial" w:hAnsi="Times New Roman" w:cs="Times New Roman"/>
              </w:rPr>
            </w:rPrChange>
          </w:rPr>
          <w:t xml:space="preserve">4.1 </w:t>
        </w:r>
      </w:ins>
      <w:ins w:id="79" w:author="Wallace, Madeleine - (maddiewallace)" w:date="2025-06-18T13:46:00Z" w16du:dateUtc="2025-06-18T20:46:00Z">
        <w:r w:rsidRPr="00504C97">
          <w:rPr>
            <w:rFonts w:ascii="Times New Roman" w:eastAsia="Arial" w:hAnsi="Times New Roman" w:cs="Times New Roman"/>
            <w:b/>
            <w:bCs/>
            <w:rPrChange w:id="80" w:author="Wallace, Madeleine - (maddiewallace)" w:date="2025-06-18T13:46:00Z" w16du:dateUtc="2025-06-18T20:46:00Z">
              <w:rPr>
                <w:rFonts w:ascii="Times New Roman" w:eastAsia="Arial" w:hAnsi="Times New Roman" w:cs="Times New Roman"/>
              </w:rPr>
            </w:rPrChange>
          </w:rPr>
          <w:t>Future Directions: Implications for Restoration and Management</w:t>
        </w:r>
      </w:ins>
    </w:p>
    <w:p w14:paraId="162B63C3" w14:textId="47FABE06" w:rsidR="00A9003F" w:rsidRDefault="00E81262" w:rsidP="00A9003F">
      <w:pPr>
        <w:spacing w:after="0" w:line="480" w:lineRule="auto"/>
        <w:rPr>
          <w:rFonts w:ascii="Times New Roman" w:hAnsi="Times New Roman" w:cs="Times New Roman"/>
          <w:color w:val="000000"/>
        </w:rPr>
      </w:pPr>
      <w:r>
        <w:rPr>
          <w:rFonts w:ascii="Times New Roman" w:eastAsia="Arial" w:hAnsi="Times New Roman" w:cs="Times New Roman"/>
        </w:rPr>
        <w:tab/>
        <w:t>As dry conifer forest</w:t>
      </w:r>
      <w:r w:rsidR="00A9003F">
        <w:rPr>
          <w:rFonts w:ascii="Times New Roman" w:eastAsia="Arial" w:hAnsi="Times New Roman" w:cs="Times New Roman"/>
        </w:rPr>
        <w:t xml:space="preserve">s of the American West undergo rapid and novel changes, ecosystem management must expand beyond the traditional restoration based on fixed historical reference conditions. In this era of unprecedented global change, considering multiple potential compositional pathways is essential to building future resilience in restored ecosystems </w:t>
      </w:r>
      <w:r w:rsidR="00A9003F" w:rsidRPr="00E81262">
        <w:rPr>
          <w:rFonts w:ascii="Times New Roman" w:hAnsi="Times New Roman" w:cs="Times New Roman"/>
          <w:color w:val="000000"/>
        </w:rPr>
        <w:t>(</w:t>
      </w:r>
      <w:commentRangeStart w:id="81"/>
      <w:commentRangeStart w:id="82"/>
      <w:r w:rsidR="00A9003F" w:rsidRPr="00E81262">
        <w:rPr>
          <w:rFonts w:ascii="Times New Roman" w:hAnsi="Times New Roman" w:cs="Times New Roman"/>
          <w:color w:val="000000"/>
        </w:rPr>
        <w:t>Higgs et al. 201</w:t>
      </w:r>
      <w:commentRangeEnd w:id="81"/>
      <w:r w:rsidR="00A9003F" w:rsidRPr="00E81262">
        <w:rPr>
          <w:rStyle w:val="CommentReference"/>
          <w:rFonts w:ascii="Times New Roman" w:hAnsi="Times New Roman" w:cs="Times New Roman"/>
          <w:sz w:val="24"/>
          <w:szCs w:val="24"/>
        </w:rPr>
        <w:commentReference w:id="81"/>
      </w:r>
      <w:commentRangeEnd w:id="82"/>
      <w:r w:rsidR="00A9003F">
        <w:rPr>
          <w:rStyle w:val="CommentReference"/>
        </w:rPr>
        <w:commentReference w:id="82"/>
      </w:r>
      <w:r w:rsidR="00A9003F" w:rsidRPr="00E81262">
        <w:rPr>
          <w:rFonts w:ascii="Times New Roman" w:hAnsi="Times New Roman" w:cs="Times New Roman"/>
          <w:color w:val="000000"/>
        </w:rPr>
        <w:t>4).</w:t>
      </w:r>
      <w:r w:rsidR="00A9003F">
        <w:rPr>
          <w:rFonts w:ascii="Times New Roman" w:hAnsi="Times New Roman" w:cs="Times New Roman"/>
          <w:color w:val="000000"/>
        </w:rPr>
        <w:t xml:space="preserve"> The RAD framework (Resist – Accept – Direct) offers a useful lens for evaluating management responses (Lynch et al. 2021).</w:t>
      </w:r>
      <w:bookmarkStart w:id="83" w:name="OLE_LINK19"/>
      <w:r w:rsidR="00A9003F">
        <w:rPr>
          <w:rFonts w:ascii="Times New Roman" w:eastAsia="Arial" w:hAnsi="Times New Roman" w:cs="Times New Roman"/>
        </w:rPr>
        <w:t xml:space="preserve"> A resist strategy may involve proactive forest management and silviculture treatments (thinning, prescribed burning) to reduce fire severity and maintain historical vegetation types. Following a high severity fire, this </w:t>
      </w:r>
      <w:r w:rsidR="00DA265C">
        <w:rPr>
          <w:rFonts w:ascii="Times New Roman" w:hAnsi="Times New Roman" w:cs="Times New Roman"/>
          <w:color w:val="000000"/>
        </w:rPr>
        <w:t>strategy</w:t>
      </w:r>
      <w:r w:rsidR="005324A6">
        <w:rPr>
          <w:rFonts w:ascii="Times New Roman" w:hAnsi="Times New Roman" w:cs="Times New Roman"/>
          <w:color w:val="000000"/>
        </w:rPr>
        <w:t xml:space="preserve"> m</w:t>
      </w:r>
      <w:r w:rsidR="00A9003F">
        <w:rPr>
          <w:rFonts w:ascii="Times New Roman" w:hAnsi="Times New Roman" w:cs="Times New Roman"/>
          <w:color w:val="000000"/>
        </w:rPr>
        <w:t xml:space="preserve">ay </w:t>
      </w:r>
      <w:r w:rsidR="005324A6">
        <w:rPr>
          <w:rFonts w:ascii="Times New Roman" w:hAnsi="Times New Roman" w:cs="Times New Roman"/>
          <w:color w:val="000000"/>
        </w:rPr>
        <w:t xml:space="preserve">include </w:t>
      </w:r>
      <w:r w:rsidR="005324A6" w:rsidRPr="00A9003F">
        <w:rPr>
          <w:rFonts w:ascii="Times New Roman" w:hAnsi="Times New Roman" w:cs="Times New Roman"/>
          <w:color w:val="000000"/>
        </w:rPr>
        <w:t xml:space="preserve">rigorous efforts to reseed and replant native species </w:t>
      </w:r>
      <w:r w:rsidR="005324A6" w:rsidRPr="005324A6">
        <w:rPr>
          <w:rFonts w:ascii="Times New Roman" w:eastAsia="Arial" w:hAnsi="Times New Roman" w:cs="Times New Roman"/>
        </w:rPr>
        <w:t xml:space="preserve">with traits characteristic of low-severity </w:t>
      </w:r>
      <w:r w:rsidR="005324A6" w:rsidRPr="005324A6">
        <w:rPr>
          <w:rFonts w:ascii="Times New Roman" w:eastAsia="Arial" w:hAnsi="Times New Roman" w:cs="Times New Roman"/>
        </w:rPr>
        <w:lastRenderedPageBreak/>
        <w:t>reference communities</w:t>
      </w:r>
      <w:r w:rsidR="00A9003F">
        <w:rPr>
          <w:rFonts w:ascii="Times New Roman" w:eastAsia="Arial" w:hAnsi="Times New Roman" w:cs="Times New Roman"/>
        </w:rPr>
        <w:t xml:space="preserve">, </w:t>
      </w:r>
      <w:r w:rsidR="005324A6" w:rsidRPr="005324A6">
        <w:rPr>
          <w:rFonts w:ascii="Times New Roman" w:eastAsia="Arial" w:hAnsi="Times New Roman" w:cs="Times New Roman"/>
        </w:rPr>
        <w:t xml:space="preserve">such as </w:t>
      </w:r>
      <w:r w:rsidR="001D06BB">
        <w:rPr>
          <w:rFonts w:ascii="Times New Roman" w:eastAsia="Arial" w:hAnsi="Times New Roman" w:cs="Times New Roman"/>
        </w:rPr>
        <w:t>perennial</w:t>
      </w:r>
      <w:r w:rsidR="003F2B56">
        <w:rPr>
          <w:rFonts w:ascii="Times New Roman" w:eastAsia="Arial" w:hAnsi="Times New Roman" w:cs="Times New Roman"/>
        </w:rPr>
        <w:t xml:space="preserve"> </w:t>
      </w:r>
      <w:r w:rsidR="005324A6" w:rsidRPr="005324A6">
        <w:rPr>
          <w:rFonts w:ascii="Times New Roman" w:eastAsia="Arial" w:hAnsi="Times New Roman" w:cs="Times New Roman"/>
        </w:rPr>
        <w:t>graminoids</w:t>
      </w:r>
      <w:r w:rsidR="005324A6" w:rsidRPr="00A9003F">
        <w:rPr>
          <w:rFonts w:ascii="Times New Roman" w:hAnsi="Times New Roman" w:cs="Times New Roman"/>
          <w:color w:val="000000"/>
        </w:rPr>
        <w:t xml:space="preserve">. </w:t>
      </w:r>
      <w:r w:rsidR="00A9003F">
        <w:rPr>
          <w:rFonts w:ascii="Times New Roman" w:hAnsi="Times New Roman" w:cs="Times New Roman"/>
          <w:color w:val="000000"/>
        </w:rPr>
        <w:t xml:space="preserve">A direct strategy would guide succession towards an alternative, but stable and desirable, state such as a </w:t>
      </w:r>
      <w:r w:rsidR="008A544E" w:rsidRPr="005324A6">
        <w:rPr>
          <w:rFonts w:ascii="Times New Roman" w:eastAsia="Arial" w:hAnsi="Times New Roman" w:cs="Times New Roman"/>
        </w:rPr>
        <w:t xml:space="preserve">native-dominated </w:t>
      </w:r>
      <w:r w:rsidR="00A9003F">
        <w:rPr>
          <w:rFonts w:ascii="Times New Roman" w:hAnsi="Times New Roman" w:cs="Times New Roman"/>
          <w:color w:val="000000"/>
        </w:rPr>
        <w:t>oak shrubland more resilient to fire or climate stress. In contrast, an accept strategy—evident at this site by default—allows post-fire succession to proceed without intervention. Th</w:t>
      </w:r>
      <w:r w:rsidR="008A544E">
        <w:rPr>
          <w:rFonts w:ascii="Times New Roman" w:hAnsi="Times New Roman" w:cs="Times New Roman"/>
          <w:color w:val="000000"/>
        </w:rPr>
        <w:t xml:space="preserve">is had led to dominance by ruderal and often exotic species, </w:t>
      </w:r>
      <w:del w:id="84" w:author="Wallace, Madeleine - (maddiewallace)" w:date="2025-06-18T13:47:00Z" w16du:dateUtc="2025-06-18T20:47:00Z">
        <w:r w:rsidR="008A544E" w:rsidDel="00504C97">
          <w:rPr>
            <w:rFonts w:ascii="Times New Roman" w:hAnsi="Times New Roman" w:cs="Times New Roman"/>
            <w:color w:val="000000"/>
          </w:rPr>
          <w:delText>initating</w:delText>
        </w:r>
      </w:del>
      <w:ins w:id="85" w:author="Wallace, Madeleine - (maddiewallace)" w:date="2025-06-18T13:47:00Z" w16du:dateUtc="2025-06-18T20:47:00Z">
        <w:r w:rsidR="00504C97">
          <w:rPr>
            <w:rFonts w:ascii="Times New Roman" w:hAnsi="Times New Roman" w:cs="Times New Roman"/>
            <w:color w:val="000000"/>
          </w:rPr>
          <w:t>initiating</w:t>
        </w:r>
      </w:ins>
      <w:r w:rsidR="008A544E">
        <w:rPr>
          <w:rFonts w:ascii="Times New Roman" w:hAnsi="Times New Roman" w:cs="Times New Roman"/>
          <w:color w:val="000000"/>
        </w:rPr>
        <w:t xml:space="preserve"> an alternate and potentially undesirable trajectory characterized by high SLA and poor resprouting ability. Over time, this may result in a vegetation type conversion from dry ponderosa pine forest to a non-forested vegetation type </w:t>
      </w:r>
      <w:r w:rsidR="008A544E" w:rsidRPr="005324A6">
        <w:rPr>
          <w:rFonts w:ascii="Times New Roman" w:eastAsia="Arial" w:hAnsi="Times New Roman" w:cs="Times New Roman"/>
        </w:rPr>
        <w:t>(Barton, 2002; Haffey et al., 2018).</w:t>
      </w:r>
    </w:p>
    <w:bookmarkEnd w:id="83"/>
    <w:p w14:paraId="00000138" w14:textId="377590CC" w:rsidR="005C200A" w:rsidRPr="008A544E" w:rsidRDefault="00CD2B3F" w:rsidP="008A544E">
      <w:pPr>
        <w:spacing w:line="480" w:lineRule="auto"/>
        <w:ind w:firstLine="720"/>
        <w:rPr>
          <w:rFonts w:ascii="Times New Roman" w:eastAsia="Arial" w:hAnsi="Times New Roman" w:cs="Times New Roman"/>
        </w:rPr>
      </w:pPr>
      <w:r w:rsidRPr="005324A6">
        <w:rPr>
          <w:rFonts w:ascii="Times New Roman" w:eastAsia="Arial" w:hAnsi="Times New Roman" w:cs="Times New Roman"/>
        </w:rPr>
        <w:t xml:space="preserve">Given </w:t>
      </w:r>
      <w:r w:rsidR="00E2395B" w:rsidRPr="005324A6">
        <w:rPr>
          <w:rFonts w:ascii="Times New Roman" w:eastAsia="Arial" w:hAnsi="Times New Roman" w:cs="Times New Roman"/>
        </w:rPr>
        <w:t>the Museum</w:t>
      </w:r>
      <w:r w:rsidRPr="005324A6">
        <w:rPr>
          <w:rFonts w:ascii="Times New Roman" w:eastAsia="Arial" w:hAnsi="Times New Roman" w:cs="Times New Roman"/>
        </w:rPr>
        <w:t xml:space="preserve"> </w:t>
      </w:r>
      <w:r w:rsidR="00E2395B" w:rsidRPr="005324A6">
        <w:rPr>
          <w:rFonts w:ascii="Times New Roman" w:eastAsia="Arial" w:hAnsi="Times New Roman" w:cs="Times New Roman"/>
        </w:rPr>
        <w:t>Fire’s</w:t>
      </w:r>
      <w:r w:rsidRPr="005324A6">
        <w:rPr>
          <w:rFonts w:ascii="Times New Roman" w:eastAsia="Arial" w:hAnsi="Times New Roman" w:cs="Times New Roman"/>
        </w:rPr>
        <w:t xml:space="preserve"> proximity to recreational infrastructure and ongoing anthropogenic disturbance, a passive acceptance of these changes may have </w:t>
      </w:r>
      <w:r w:rsidR="00761157" w:rsidRPr="005324A6">
        <w:rPr>
          <w:rFonts w:ascii="Times New Roman" w:eastAsia="Arial" w:hAnsi="Times New Roman" w:cs="Times New Roman"/>
        </w:rPr>
        <w:t>consequences for ecosystem function and future fire behavior and fuel structure. We have shown that community composition is altered within the first five years following high-severity fire</w:t>
      </w:r>
      <w:r w:rsidR="00D651E4" w:rsidRPr="005324A6">
        <w:rPr>
          <w:rFonts w:ascii="Times New Roman" w:eastAsia="Arial" w:hAnsi="Times New Roman" w:cs="Times New Roman"/>
        </w:rPr>
        <w:t>, and</w:t>
      </w:r>
      <w:r w:rsidR="00761157" w:rsidRPr="005324A6">
        <w:rPr>
          <w:rFonts w:ascii="Times New Roman" w:eastAsia="Arial" w:hAnsi="Times New Roman" w:cs="Times New Roman"/>
        </w:rPr>
        <w:t xml:space="preserve"> </w:t>
      </w:r>
      <w:r w:rsidR="00D651E4" w:rsidRPr="005324A6">
        <w:rPr>
          <w:rFonts w:ascii="Times New Roman" w:eastAsia="Arial" w:hAnsi="Times New Roman" w:cs="Times New Roman"/>
        </w:rPr>
        <w:t>l</w:t>
      </w:r>
      <w:r w:rsidR="00761157" w:rsidRPr="005324A6">
        <w:rPr>
          <w:rFonts w:ascii="Times New Roman" w:eastAsia="Arial" w:hAnsi="Times New Roman" w:cs="Times New Roman"/>
        </w:rPr>
        <w:t>ong-term successional trajectories can be determined by the plant community that establishes</w:t>
      </w:r>
      <w:sdt>
        <w:sdtPr>
          <w:rPr>
            <w:rFonts w:ascii="Times New Roman" w:hAnsi="Times New Roman" w:cs="Times New Roman"/>
          </w:rPr>
          <w:tag w:val="goog_rdk_32"/>
          <w:id w:val="1261577182"/>
        </w:sdtPr>
        <w:sdtContent/>
      </w:sdt>
      <w:r w:rsidR="00761157" w:rsidRPr="005324A6">
        <w:rPr>
          <w:rFonts w:ascii="Times New Roman" w:eastAsia="Arial" w:hAnsi="Times New Roman" w:cs="Times New Roman"/>
        </w:rPr>
        <w:t xml:space="preserve"> immediately post-disturbance (Seidl and Turner</w:t>
      </w:r>
      <w:r w:rsidR="00D44BEC" w:rsidRPr="005324A6">
        <w:rPr>
          <w:rFonts w:ascii="Times New Roman" w:eastAsia="Arial" w:hAnsi="Times New Roman" w:cs="Times New Roman"/>
        </w:rPr>
        <w:t>,</w:t>
      </w:r>
      <w:r w:rsidR="00761157" w:rsidRPr="005324A6">
        <w:rPr>
          <w:rFonts w:ascii="Times New Roman" w:eastAsia="Arial" w:hAnsi="Times New Roman" w:cs="Times New Roman"/>
        </w:rPr>
        <w:t xml:space="preserve"> 2022). Therefore, the altered understory community that we observed may have profound implications for the long-term ability of the reference community and canopy to recover. If reference communities </w:t>
      </w:r>
      <w:r w:rsidR="005324A6">
        <w:rPr>
          <w:rFonts w:ascii="Times New Roman" w:eastAsia="Arial" w:hAnsi="Times New Roman" w:cs="Times New Roman"/>
        </w:rPr>
        <w:t>are desired</w:t>
      </w:r>
      <w:r w:rsidR="00761157" w:rsidRPr="005324A6">
        <w:rPr>
          <w:rFonts w:ascii="Times New Roman" w:eastAsia="Arial" w:hAnsi="Times New Roman" w:cs="Times New Roman"/>
        </w:rPr>
        <w:t>, our results underscore the importance of post-fire restoration. Our results suggest that if reference communities or ecosystem services associated with them are a priority</w:t>
      </w:r>
      <w:r w:rsidR="005324A6">
        <w:rPr>
          <w:rFonts w:ascii="Times New Roman" w:eastAsia="Arial" w:hAnsi="Times New Roman" w:cs="Times New Roman"/>
        </w:rPr>
        <w:t xml:space="preserve"> for management</w:t>
      </w:r>
      <w:r w:rsidR="00761157" w:rsidRPr="005324A6">
        <w:rPr>
          <w:rFonts w:ascii="Times New Roman" w:eastAsia="Arial" w:hAnsi="Times New Roman" w:cs="Times New Roman"/>
        </w:rPr>
        <w:t>, early and proactive restoration actions will be critical following high-severity fire.</w:t>
      </w:r>
      <w:bookmarkEnd w:id="72"/>
      <w:r w:rsidR="005C200A" w:rsidRPr="005324A6">
        <w:rPr>
          <w:rFonts w:ascii="Times New Roman" w:hAnsi="Times New Roman" w:cs="Times New Roman"/>
        </w:rPr>
        <w:br w:type="page"/>
      </w:r>
    </w:p>
    <w:p w14:paraId="3CF934F9" w14:textId="331B2686" w:rsidR="00ED12FC" w:rsidRDefault="005C200A" w:rsidP="0052122D">
      <w:pPr>
        <w:spacing w:line="480" w:lineRule="auto"/>
        <w:rPr>
          <w:rFonts w:ascii="Times New Roman" w:eastAsia="Arial" w:hAnsi="Times New Roman" w:cs="Times New Roman"/>
          <w:b/>
        </w:rPr>
      </w:pPr>
      <w:r>
        <w:rPr>
          <w:rFonts w:ascii="Times New Roman" w:eastAsia="Arial" w:hAnsi="Times New Roman" w:cs="Times New Roman"/>
          <w:b/>
        </w:rPr>
        <w:lastRenderedPageBreak/>
        <w:t>5. REFERENCES</w:t>
      </w:r>
    </w:p>
    <w:p w14:paraId="528F0FD7" w14:textId="413D3F4B"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Allen, C. D., Savage, M., Falk, D. A., Suckling, K. F., Swetnam, T. W., Schulke, T., Stacey, P. B., Morgan, P., Hoffman, M., &amp; Klingel, J. T. (</w:t>
      </w:r>
      <w:r w:rsidR="0051106C">
        <w:rPr>
          <w:rFonts w:ascii="Times New Roman" w:eastAsia="Arial" w:hAnsi="Times New Roman" w:cs="Times New Roman"/>
          <w:bCs/>
        </w:rPr>
        <w:t>2002</w:t>
      </w:r>
      <w:r w:rsidRPr="00697C18">
        <w:rPr>
          <w:rFonts w:ascii="Times New Roman" w:eastAsia="Arial" w:hAnsi="Times New Roman" w:cs="Times New Roman"/>
          <w:bCs/>
        </w:rPr>
        <w:t xml:space="preserve">). Ecological restoration of southwestern ponderosa pine ecosystems: </w:t>
      </w:r>
      <w:r w:rsidR="0051106C">
        <w:rPr>
          <w:rFonts w:ascii="Times New Roman" w:eastAsia="Arial" w:hAnsi="Times New Roman" w:cs="Times New Roman"/>
          <w:bCs/>
        </w:rPr>
        <w:t>a</w:t>
      </w:r>
      <w:r w:rsidRPr="00697C18">
        <w:rPr>
          <w:rFonts w:ascii="Times New Roman" w:eastAsia="Arial" w:hAnsi="Times New Roman" w:cs="Times New Roman"/>
          <w:bCs/>
        </w:rPr>
        <w:t xml:space="preserve"> broad perspective.</w:t>
      </w:r>
      <w:r w:rsidR="0051106C">
        <w:rPr>
          <w:rFonts w:ascii="Times New Roman" w:eastAsia="Arial" w:hAnsi="Times New Roman" w:cs="Times New Roman"/>
          <w:bCs/>
        </w:rPr>
        <w:t xml:space="preserve"> </w:t>
      </w:r>
      <w:r w:rsidR="0051106C">
        <w:rPr>
          <w:rFonts w:ascii="Times New Roman" w:eastAsia="Arial" w:hAnsi="Times New Roman" w:cs="Times New Roman"/>
          <w:bCs/>
          <w:i/>
          <w:iCs/>
        </w:rPr>
        <w:t>Ecological Applications,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12</w:t>
      </w:r>
      <w:r w:rsidRPr="00697C18">
        <w:rPr>
          <w:rFonts w:ascii="Times New Roman" w:eastAsia="Arial" w:hAnsi="Times New Roman" w:cs="Times New Roman"/>
          <w:bCs/>
        </w:rPr>
        <w:t>(5)</w:t>
      </w:r>
      <w:r w:rsidR="0051106C">
        <w:rPr>
          <w:rFonts w:ascii="Times New Roman" w:eastAsia="Arial" w:hAnsi="Times New Roman" w:cs="Times New Roman"/>
          <w:bCs/>
        </w:rPr>
        <w:t>, 1418-1433.</w:t>
      </w:r>
    </w:p>
    <w:p w14:paraId="555F913B"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Anderson, M. J. (2008). A new method for non-parametric multivariate analysis of variance. </w:t>
      </w:r>
      <w:r w:rsidRPr="00697C18">
        <w:rPr>
          <w:rFonts w:ascii="Times New Roman" w:eastAsia="Arial" w:hAnsi="Times New Roman" w:cs="Times New Roman"/>
          <w:bCs/>
          <w:i/>
          <w:iCs/>
        </w:rPr>
        <w:t>Austral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26</w:t>
      </w:r>
      <w:r w:rsidRPr="00697C18">
        <w:rPr>
          <w:rFonts w:ascii="Times New Roman" w:eastAsia="Arial" w:hAnsi="Times New Roman" w:cs="Times New Roman"/>
          <w:bCs/>
        </w:rPr>
        <w:t xml:space="preserve">(1), 32–46. </w:t>
      </w:r>
      <w:hyperlink r:id="rId20" w:history="1">
        <w:r w:rsidRPr="00697C18">
          <w:rPr>
            <w:rStyle w:val="Hyperlink"/>
            <w:rFonts w:ascii="Times New Roman" w:eastAsia="Arial" w:hAnsi="Times New Roman" w:cs="Times New Roman"/>
            <w:bCs/>
          </w:rPr>
          <w:t>https://doi.org/10.1111/j.1442-9993.2001.01070.pp.x</w:t>
        </w:r>
      </w:hyperlink>
    </w:p>
    <w:p w14:paraId="4E537460"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Anderson, M. J. (2017). Permutational Multivariate Analysis of Variance (PERMANOVA). In </w:t>
      </w:r>
      <w:r w:rsidRPr="00697C18">
        <w:rPr>
          <w:rFonts w:ascii="Times New Roman" w:eastAsia="Arial" w:hAnsi="Times New Roman" w:cs="Times New Roman"/>
          <w:bCs/>
          <w:i/>
          <w:iCs/>
        </w:rPr>
        <w:t xml:space="preserve">Wiley </w:t>
      </w:r>
      <w:proofErr w:type="spellStart"/>
      <w:r w:rsidRPr="00697C18">
        <w:rPr>
          <w:rFonts w:ascii="Times New Roman" w:eastAsia="Arial" w:hAnsi="Times New Roman" w:cs="Times New Roman"/>
          <w:bCs/>
          <w:i/>
          <w:iCs/>
        </w:rPr>
        <w:t>StatsRef</w:t>
      </w:r>
      <w:proofErr w:type="spellEnd"/>
      <w:r w:rsidRPr="00697C18">
        <w:rPr>
          <w:rFonts w:ascii="Times New Roman" w:eastAsia="Arial" w:hAnsi="Times New Roman" w:cs="Times New Roman"/>
          <w:bCs/>
          <w:i/>
          <w:iCs/>
        </w:rPr>
        <w:t>: Statistics Reference Online</w:t>
      </w:r>
      <w:r w:rsidRPr="00697C18">
        <w:rPr>
          <w:rFonts w:ascii="Times New Roman" w:eastAsia="Arial" w:hAnsi="Times New Roman" w:cs="Times New Roman"/>
          <w:bCs/>
        </w:rPr>
        <w:t xml:space="preserve"> (pp. 1–15). John Wiley &amp; Sons, Ltd. </w:t>
      </w:r>
      <w:hyperlink r:id="rId21" w:history="1">
        <w:r w:rsidRPr="00697C18">
          <w:rPr>
            <w:rStyle w:val="Hyperlink"/>
            <w:rFonts w:ascii="Times New Roman" w:eastAsia="Arial" w:hAnsi="Times New Roman" w:cs="Times New Roman"/>
            <w:bCs/>
          </w:rPr>
          <w:t>https://doi.org/10.1002/9781118445112.stat07841</w:t>
        </w:r>
      </w:hyperlink>
    </w:p>
    <w:p w14:paraId="72A46EF3"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Barton, A. M. (2002). Intense wildfire in southeastern Arizona: Transformation of a </w:t>
      </w:r>
      <w:proofErr w:type="spellStart"/>
      <w:r w:rsidRPr="00697C18">
        <w:rPr>
          <w:rFonts w:ascii="Times New Roman" w:eastAsia="Arial" w:hAnsi="Times New Roman" w:cs="Times New Roman"/>
          <w:bCs/>
        </w:rPr>
        <w:t>Madrean</w:t>
      </w:r>
      <w:proofErr w:type="spellEnd"/>
      <w:r w:rsidRPr="00697C18">
        <w:rPr>
          <w:rFonts w:ascii="Times New Roman" w:eastAsia="Arial" w:hAnsi="Times New Roman" w:cs="Times New Roman"/>
          <w:bCs/>
        </w:rPr>
        <w:t xml:space="preserve"> oak–pine forest to oak woodland.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165</w:t>
      </w:r>
      <w:r w:rsidRPr="00697C18">
        <w:rPr>
          <w:rFonts w:ascii="Times New Roman" w:eastAsia="Arial" w:hAnsi="Times New Roman" w:cs="Times New Roman"/>
          <w:bCs/>
        </w:rPr>
        <w:t xml:space="preserve">(1), 205–212. </w:t>
      </w:r>
      <w:hyperlink r:id="rId22" w:history="1">
        <w:r w:rsidRPr="00697C18">
          <w:rPr>
            <w:rStyle w:val="Hyperlink"/>
            <w:rFonts w:ascii="Times New Roman" w:eastAsia="Arial" w:hAnsi="Times New Roman" w:cs="Times New Roman"/>
            <w:bCs/>
          </w:rPr>
          <w:t>https://doi.org/10.1016/S0378-1127(01)00618-1</w:t>
        </w:r>
      </w:hyperlink>
    </w:p>
    <w:p w14:paraId="2941459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Belsky, A. J., &amp; Blumenthal, D. M. (1997). Effects of Livestock Grazing on Stand Dynamics and Soils in Upland Forests of the Interior West. </w:t>
      </w:r>
      <w:r w:rsidRPr="00697C18">
        <w:rPr>
          <w:rFonts w:ascii="Times New Roman" w:eastAsia="Arial" w:hAnsi="Times New Roman" w:cs="Times New Roman"/>
          <w:bCs/>
          <w:i/>
          <w:iCs/>
        </w:rPr>
        <w:t>Conservation Biology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11</w:t>
      </w:r>
      <w:r w:rsidRPr="00697C18">
        <w:rPr>
          <w:rFonts w:ascii="Times New Roman" w:eastAsia="Arial" w:hAnsi="Times New Roman" w:cs="Times New Roman"/>
          <w:bCs/>
        </w:rPr>
        <w:t xml:space="preserve">(2), 315–327. </w:t>
      </w:r>
      <w:hyperlink r:id="rId23" w:history="1">
        <w:r w:rsidRPr="00697C18">
          <w:rPr>
            <w:rStyle w:val="Hyperlink"/>
            <w:rFonts w:ascii="Times New Roman" w:eastAsia="Arial" w:hAnsi="Times New Roman" w:cs="Times New Roman"/>
            <w:bCs/>
          </w:rPr>
          <w:t>https://doi.org/10.1046/j.1523-1739.1997.95405.x</w:t>
        </w:r>
      </w:hyperlink>
    </w:p>
    <w:p w14:paraId="3545CA13" w14:textId="2C5AF44E" w:rsidR="00323EBE" w:rsidRDefault="0064260C" w:rsidP="00697C18">
      <w:pPr>
        <w:spacing w:line="240" w:lineRule="auto"/>
        <w:rPr>
          <w:rFonts w:ascii="Times New Roman" w:eastAsia="Arial" w:hAnsi="Times New Roman" w:cs="Times New Roman"/>
          <w:bCs/>
        </w:rPr>
      </w:pPr>
      <w:r w:rsidRPr="0064260C">
        <w:rPr>
          <w:rFonts w:ascii="Times New Roman" w:eastAsia="Arial" w:hAnsi="Times New Roman" w:cs="Times New Roman"/>
          <w:bCs/>
        </w:rPr>
        <w:t>Biswell, H. H.; Kallander, H. R.; Komarek, R.; Vogl, R. J.; Weaver, H. 1973. Ponderosa pine management. Tall Timbers Research Station Miscellaneous Publication No. 2, Tallahassee, FL. Tall Timbers Research Station. 49 p.</w:t>
      </w:r>
    </w:p>
    <w:p w14:paraId="48172EC9" w14:textId="0B3CC45D"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Clarke, P. J., Lawes, M. J., Midgley, J. J., Lamont, B. B., Ojeda, F., Burrows, G. E., Enright, N. J., &amp; Knox, K. J. E. (2013). Resprouting as a key functional trait: How buds, protection and resources drive persistence after fire. </w:t>
      </w:r>
      <w:r w:rsidRPr="00697C18">
        <w:rPr>
          <w:rFonts w:ascii="Times New Roman" w:eastAsia="Arial" w:hAnsi="Times New Roman" w:cs="Times New Roman"/>
          <w:bCs/>
          <w:i/>
          <w:iCs/>
        </w:rPr>
        <w:t>New Phytologist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197</w:t>
      </w:r>
      <w:r w:rsidRPr="00697C18">
        <w:rPr>
          <w:rFonts w:ascii="Times New Roman" w:eastAsia="Arial" w:hAnsi="Times New Roman" w:cs="Times New Roman"/>
          <w:bCs/>
        </w:rPr>
        <w:t xml:space="preserve">(1), 19–35. </w:t>
      </w:r>
      <w:hyperlink r:id="rId24" w:history="1">
        <w:r w:rsidRPr="00697C18">
          <w:rPr>
            <w:rStyle w:val="Hyperlink"/>
            <w:rFonts w:ascii="Times New Roman" w:eastAsia="Arial" w:hAnsi="Times New Roman" w:cs="Times New Roman"/>
            <w:bCs/>
          </w:rPr>
          <w:t>https://doi.org/10.1111/nph.12001</w:t>
        </w:r>
      </w:hyperlink>
    </w:p>
    <w:p w14:paraId="3C6A9DB3"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Connell, J. H. (1978). Diversity in Tropical Rain Forests and Coral Reefs: High diversity of trees and corals is maintained only in a nonequilibrium state. </w:t>
      </w:r>
      <w:r w:rsidRPr="00697C18">
        <w:rPr>
          <w:rFonts w:ascii="Times New Roman" w:eastAsia="Arial" w:hAnsi="Times New Roman" w:cs="Times New Roman"/>
          <w:bCs/>
          <w:i/>
          <w:iCs/>
        </w:rPr>
        <w:t>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199</w:t>
      </w:r>
      <w:r w:rsidRPr="00697C18">
        <w:rPr>
          <w:rFonts w:ascii="Times New Roman" w:eastAsia="Arial" w:hAnsi="Times New Roman" w:cs="Times New Roman"/>
          <w:bCs/>
        </w:rPr>
        <w:t xml:space="preserve">(4335), 1302–1310. </w:t>
      </w:r>
      <w:hyperlink r:id="rId25" w:history="1">
        <w:r w:rsidRPr="00697C18">
          <w:rPr>
            <w:rStyle w:val="Hyperlink"/>
            <w:rFonts w:ascii="Times New Roman" w:eastAsia="Arial" w:hAnsi="Times New Roman" w:cs="Times New Roman"/>
            <w:bCs/>
          </w:rPr>
          <w:t>https://doi.org/10.1126/science.199.4335.1302</w:t>
        </w:r>
      </w:hyperlink>
    </w:p>
    <w:p w14:paraId="6130BD3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Coop, J. D. (2023). Postfire futures in southwestern forests: Climate and landscape influences on trajectories of recovery and conversion. </w:t>
      </w:r>
      <w:r w:rsidRPr="00697C18">
        <w:rPr>
          <w:rFonts w:ascii="Times New Roman" w:eastAsia="Arial" w:hAnsi="Times New Roman" w:cs="Times New Roman"/>
          <w:bCs/>
          <w:i/>
          <w:iCs/>
        </w:rPr>
        <w:t>Ecological Applications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33</w:t>
      </w:r>
      <w:r w:rsidRPr="00697C18">
        <w:rPr>
          <w:rFonts w:ascii="Times New Roman" w:eastAsia="Arial" w:hAnsi="Times New Roman" w:cs="Times New Roman"/>
          <w:bCs/>
        </w:rPr>
        <w:t xml:space="preserve">(1), e2725. </w:t>
      </w:r>
      <w:hyperlink r:id="rId26" w:history="1">
        <w:r w:rsidRPr="00697C18">
          <w:rPr>
            <w:rStyle w:val="Hyperlink"/>
            <w:rFonts w:ascii="Times New Roman" w:eastAsia="Arial" w:hAnsi="Times New Roman" w:cs="Times New Roman"/>
            <w:bCs/>
          </w:rPr>
          <w:t>https://doi.org/10.1002/eap.2725</w:t>
        </w:r>
      </w:hyperlink>
    </w:p>
    <w:p w14:paraId="25D78AA6"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Cornelissen, J. H. C., </w:t>
      </w:r>
      <w:proofErr w:type="spellStart"/>
      <w:r w:rsidRPr="00697C18">
        <w:rPr>
          <w:rFonts w:ascii="Times New Roman" w:eastAsia="Arial" w:hAnsi="Times New Roman" w:cs="Times New Roman"/>
          <w:bCs/>
        </w:rPr>
        <w:t>Lavorel</w:t>
      </w:r>
      <w:proofErr w:type="spellEnd"/>
      <w:r w:rsidRPr="00697C18">
        <w:rPr>
          <w:rFonts w:ascii="Times New Roman" w:eastAsia="Arial" w:hAnsi="Times New Roman" w:cs="Times New Roman"/>
          <w:bCs/>
        </w:rPr>
        <w:t xml:space="preserve">, S., Garnier, E., Díaz, S., Buchmann, N., Gurvich, D. E., Reich, P. B., Steege, H. T., Morgan, H. D., Heijden, M. G. A. V. D., </w:t>
      </w:r>
      <w:proofErr w:type="spellStart"/>
      <w:r w:rsidRPr="00697C18">
        <w:rPr>
          <w:rFonts w:ascii="Times New Roman" w:eastAsia="Arial" w:hAnsi="Times New Roman" w:cs="Times New Roman"/>
          <w:bCs/>
        </w:rPr>
        <w:t>Pausas</w:t>
      </w:r>
      <w:proofErr w:type="spellEnd"/>
      <w:r w:rsidRPr="00697C18">
        <w:rPr>
          <w:rFonts w:ascii="Times New Roman" w:eastAsia="Arial" w:hAnsi="Times New Roman" w:cs="Times New Roman"/>
          <w:bCs/>
        </w:rPr>
        <w:t xml:space="preserve">, J. G., &amp; </w:t>
      </w:r>
      <w:proofErr w:type="spellStart"/>
      <w:r w:rsidRPr="00697C18">
        <w:rPr>
          <w:rFonts w:ascii="Times New Roman" w:eastAsia="Arial" w:hAnsi="Times New Roman" w:cs="Times New Roman"/>
          <w:bCs/>
        </w:rPr>
        <w:t>Poorter</w:t>
      </w:r>
      <w:proofErr w:type="spellEnd"/>
      <w:r w:rsidRPr="00697C18">
        <w:rPr>
          <w:rFonts w:ascii="Times New Roman" w:eastAsia="Arial" w:hAnsi="Times New Roman" w:cs="Times New Roman"/>
          <w:bCs/>
        </w:rPr>
        <w:t xml:space="preserve">, H. (2003). A handbook of protocols for </w:t>
      </w:r>
      <w:proofErr w:type="spellStart"/>
      <w:r w:rsidRPr="00697C18">
        <w:rPr>
          <w:rFonts w:ascii="Times New Roman" w:eastAsia="Arial" w:hAnsi="Times New Roman" w:cs="Times New Roman"/>
          <w:bCs/>
        </w:rPr>
        <w:t>standardised</w:t>
      </w:r>
      <w:proofErr w:type="spellEnd"/>
      <w:r w:rsidRPr="00697C18">
        <w:rPr>
          <w:rFonts w:ascii="Times New Roman" w:eastAsia="Arial" w:hAnsi="Times New Roman" w:cs="Times New Roman"/>
          <w:bCs/>
        </w:rPr>
        <w:t xml:space="preserve"> and easy measurement of plant functional traits worldwide. </w:t>
      </w:r>
      <w:r w:rsidRPr="00697C18">
        <w:rPr>
          <w:rFonts w:ascii="Times New Roman" w:eastAsia="Arial" w:hAnsi="Times New Roman" w:cs="Times New Roman"/>
          <w:bCs/>
          <w:i/>
          <w:iCs/>
        </w:rPr>
        <w:t>Australian Journal of Botany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51</w:t>
      </w:r>
      <w:r w:rsidRPr="00697C18">
        <w:rPr>
          <w:rFonts w:ascii="Times New Roman" w:eastAsia="Arial" w:hAnsi="Times New Roman" w:cs="Times New Roman"/>
          <w:bCs/>
        </w:rPr>
        <w:t xml:space="preserve">(4), 335. </w:t>
      </w:r>
      <w:hyperlink r:id="rId27" w:history="1">
        <w:r w:rsidRPr="00697C18">
          <w:rPr>
            <w:rStyle w:val="Hyperlink"/>
            <w:rFonts w:ascii="Times New Roman" w:eastAsia="Arial" w:hAnsi="Times New Roman" w:cs="Times New Roman"/>
            <w:bCs/>
          </w:rPr>
          <w:t>https://doi.org/10.1071/BT02124</w:t>
        </w:r>
      </w:hyperlink>
    </w:p>
    <w:p w14:paraId="58EEC776"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Covington, W. W., &amp; and Moore, M. M. (1994). </w:t>
      </w:r>
      <w:proofErr w:type="spellStart"/>
      <w:r w:rsidRPr="00697C18">
        <w:rPr>
          <w:rFonts w:ascii="Times New Roman" w:eastAsia="Arial" w:hAnsi="Times New Roman" w:cs="Times New Roman"/>
          <w:bCs/>
        </w:rPr>
        <w:t>Postsettlement</w:t>
      </w:r>
      <w:proofErr w:type="spellEnd"/>
      <w:r w:rsidRPr="00697C18">
        <w:rPr>
          <w:rFonts w:ascii="Times New Roman" w:eastAsia="Arial" w:hAnsi="Times New Roman" w:cs="Times New Roman"/>
          <w:bCs/>
        </w:rPr>
        <w:t xml:space="preserve"> Changes in Natural Fire Regimes and Forest Structure: Ecological Restoration of Old-Growth Ponderosa Pine Forests. </w:t>
      </w:r>
      <w:r w:rsidRPr="00697C18">
        <w:rPr>
          <w:rFonts w:ascii="Times New Roman" w:eastAsia="Arial" w:hAnsi="Times New Roman" w:cs="Times New Roman"/>
          <w:bCs/>
          <w:i/>
          <w:iCs/>
        </w:rPr>
        <w:t>Journal of Sustainable Forestry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w:t>
      </w:r>
      <w:r w:rsidRPr="00697C18">
        <w:rPr>
          <w:rFonts w:ascii="Times New Roman" w:eastAsia="Arial" w:hAnsi="Times New Roman" w:cs="Times New Roman"/>
          <w:bCs/>
        </w:rPr>
        <w:t xml:space="preserve">(1–2), 153–181. </w:t>
      </w:r>
      <w:hyperlink r:id="rId28" w:history="1">
        <w:r w:rsidRPr="00697C18">
          <w:rPr>
            <w:rStyle w:val="Hyperlink"/>
            <w:rFonts w:ascii="Times New Roman" w:eastAsia="Arial" w:hAnsi="Times New Roman" w:cs="Times New Roman"/>
            <w:bCs/>
          </w:rPr>
          <w:t>https://doi.org/10.1300/J091v02n01_07</w:t>
        </w:r>
      </w:hyperlink>
    </w:p>
    <w:p w14:paraId="5B66ECCE"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D’Antonio, C. M., &amp; </w:t>
      </w:r>
      <w:proofErr w:type="spellStart"/>
      <w:r w:rsidRPr="00697C18">
        <w:rPr>
          <w:rFonts w:ascii="Times New Roman" w:eastAsia="Arial" w:hAnsi="Times New Roman" w:cs="Times New Roman"/>
          <w:bCs/>
        </w:rPr>
        <w:t>Vitousek</w:t>
      </w:r>
      <w:proofErr w:type="spellEnd"/>
      <w:r w:rsidRPr="00697C18">
        <w:rPr>
          <w:rFonts w:ascii="Times New Roman" w:eastAsia="Arial" w:hAnsi="Times New Roman" w:cs="Times New Roman"/>
          <w:bCs/>
        </w:rPr>
        <w:t xml:space="preserve">, P. M. (1992). Biological Invasions by Exotic Grasses, the Grass/Fire Cycle, and Global Change. </w:t>
      </w:r>
      <w:r w:rsidRPr="00697C18">
        <w:rPr>
          <w:rFonts w:ascii="Times New Roman" w:eastAsia="Arial" w:hAnsi="Times New Roman" w:cs="Times New Roman"/>
          <w:bCs/>
          <w:i/>
          <w:iCs/>
        </w:rPr>
        <w:t>Annual Review of Ecology and Systematics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23</w:t>
      </w:r>
      <w:r w:rsidRPr="00697C18">
        <w:rPr>
          <w:rFonts w:ascii="Times New Roman" w:eastAsia="Arial" w:hAnsi="Times New Roman" w:cs="Times New Roman"/>
          <w:bCs/>
        </w:rPr>
        <w:t>, 63–87.</w:t>
      </w:r>
    </w:p>
    <w:p w14:paraId="28AB6128" w14:textId="67555A7A" w:rsidR="00884F0E" w:rsidRDefault="00884F0E" w:rsidP="00697C18">
      <w:pPr>
        <w:spacing w:line="240" w:lineRule="auto"/>
        <w:rPr>
          <w:rFonts w:ascii="Times New Roman" w:eastAsia="Arial" w:hAnsi="Times New Roman" w:cs="Times New Roman"/>
          <w:bCs/>
        </w:rPr>
      </w:pPr>
      <w:r w:rsidRPr="00884F0E">
        <w:rPr>
          <w:rFonts w:ascii="Times New Roman" w:eastAsia="Arial" w:hAnsi="Times New Roman" w:cs="Times New Roman"/>
          <w:bCs/>
        </w:rPr>
        <w:lastRenderedPageBreak/>
        <w:t xml:space="preserve">De Cáceres M, Legendre P (2009). “Associations between species and groups of sites: indices and statistical inference.” </w:t>
      </w:r>
      <w:r w:rsidRPr="00884F0E">
        <w:rPr>
          <w:rFonts w:ascii="Times New Roman" w:eastAsia="Arial" w:hAnsi="Times New Roman" w:cs="Times New Roman"/>
          <w:bCs/>
          <w:i/>
          <w:iCs/>
        </w:rPr>
        <w:t>Ecology</w:t>
      </w:r>
      <w:r w:rsidRPr="00884F0E">
        <w:rPr>
          <w:rFonts w:ascii="Times New Roman" w:eastAsia="Arial" w:hAnsi="Times New Roman" w:cs="Times New Roman"/>
          <w:bCs/>
        </w:rPr>
        <w:t xml:space="preserve">, </w:t>
      </w:r>
      <w:r w:rsidRPr="00884F0E">
        <w:rPr>
          <w:rFonts w:ascii="Times New Roman" w:eastAsia="Arial" w:hAnsi="Times New Roman" w:cs="Times New Roman"/>
          <w:b/>
          <w:bCs/>
        </w:rPr>
        <w:t>90</w:t>
      </w:r>
      <w:r w:rsidRPr="00884F0E">
        <w:rPr>
          <w:rFonts w:ascii="Times New Roman" w:eastAsia="Arial" w:hAnsi="Times New Roman" w:cs="Times New Roman"/>
          <w:bCs/>
        </w:rPr>
        <w:t>, 3566-3574. doi:10.1890/08-1823.1 &lt;https://doi.org/10.1890/08-1823.1&gt;.</w:t>
      </w:r>
    </w:p>
    <w:p w14:paraId="16978D1B" w14:textId="6A826D63"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Díaz, S., </w:t>
      </w:r>
      <w:proofErr w:type="spellStart"/>
      <w:r w:rsidRPr="00697C18">
        <w:rPr>
          <w:rFonts w:ascii="Times New Roman" w:eastAsia="Arial" w:hAnsi="Times New Roman" w:cs="Times New Roman"/>
          <w:bCs/>
        </w:rPr>
        <w:t>Kattge</w:t>
      </w:r>
      <w:proofErr w:type="spellEnd"/>
      <w:r w:rsidRPr="00697C18">
        <w:rPr>
          <w:rFonts w:ascii="Times New Roman" w:eastAsia="Arial" w:hAnsi="Times New Roman" w:cs="Times New Roman"/>
          <w:bCs/>
        </w:rPr>
        <w:t xml:space="preserve">, J., Cornelissen, J. H. C., Wright, I. J., </w:t>
      </w:r>
      <w:proofErr w:type="spellStart"/>
      <w:r w:rsidRPr="00697C18">
        <w:rPr>
          <w:rFonts w:ascii="Times New Roman" w:eastAsia="Arial" w:hAnsi="Times New Roman" w:cs="Times New Roman"/>
          <w:bCs/>
        </w:rPr>
        <w:t>Lavorel</w:t>
      </w:r>
      <w:proofErr w:type="spellEnd"/>
      <w:r w:rsidRPr="00697C18">
        <w:rPr>
          <w:rFonts w:ascii="Times New Roman" w:eastAsia="Arial" w:hAnsi="Times New Roman" w:cs="Times New Roman"/>
          <w:bCs/>
        </w:rPr>
        <w:t xml:space="preserve">, S., Dray, S., Reu, B., </w:t>
      </w:r>
      <w:proofErr w:type="spellStart"/>
      <w:r w:rsidRPr="00697C18">
        <w:rPr>
          <w:rFonts w:ascii="Times New Roman" w:eastAsia="Arial" w:hAnsi="Times New Roman" w:cs="Times New Roman"/>
          <w:bCs/>
        </w:rPr>
        <w:t>Kleyer</w:t>
      </w:r>
      <w:proofErr w:type="spellEnd"/>
      <w:r w:rsidRPr="00697C18">
        <w:rPr>
          <w:rFonts w:ascii="Times New Roman" w:eastAsia="Arial" w:hAnsi="Times New Roman" w:cs="Times New Roman"/>
          <w:bCs/>
        </w:rPr>
        <w:t xml:space="preserve">, M., Wirth, C., Colin Prentice, I., Garnier, E., Bönisch, G., Westoby, M., </w:t>
      </w:r>
      <w:proofErr w:type="spellStart"/>
      <w:r w:rsidRPr="00697C18">
        <w:rPr>
          <w:rFonts w:ascii="Times New Roman" w:eastAsia="Arial" w:hAnsi="Times New Roman" w:cs="Times New Roman"/>
          <w:bCs/>
        </w:rPr>
        <w:t>Poorter</w:t>
      </w:r>
      <w:proofErr w:type="spellEnd"/>
      <w:r w:rsidRPr="00697C18">
        <w:rPr>
          <w:rFonts w:ascii="Times New Roman" w:eastAsia="Arial" w:hAnsi="Times New Roman" w:cs="Times New Roman"/>
          <w:bCs/>
        </w:rPr>
        <w:t xml:space="preserve">, H., Reich, P. B., Moles, A. T., Dickie, J., Gillison, A. N., Zanne, A. E., … </w:t>
      </w:r>
      <w:proofErr w:type="spellStart"/>
      <w:r w:rsidRPr="00697C18">
        <w:rPr>
          <w:rFonts w:ascii="Times New Roman" w:eastAsia="Arial" w:hAnsi="Times New Roman" w:cs="Times New Roman"/>
          <w:bCs/>
        </w:rPr>
        <w:t>Gorné</w:t>
      </w:r>
      <w:proofErr w:type="spellEnd"/>
      <w:r w:rsidRPr="00697C18">
        <w:rPr>
          <w:rFonts w:ascii="Times New Roman" w:eastAsia="Arial" w:hAnsi="Times New Roman" w:cs="Times New Roman"/>
          <w:bCs/>
        </w:rPr>
        <w:t xml:space="preserve">, L. D. (2016). The global spectrum of plant form and function. </w:t>
      </w:r>
      <w:r w:rsidRPr="00697C18">
        <w:rPr>
          <w:rFonts w:ascii="Times New Roman" w:eastAsia="Arial" w:hAnsi="Times New Roman" w:cs="Times New Roman"/>
          <w:bCs/>
          <w:i/>
          <w:iCs/>
        </w:rPr>
        <w:t>Nature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529</w:t>
      </w:r>
      <w:r w:rsidRPr="00697C18">
        <w:rPr>
          <w:rFonts w:ascii="Times New Roman" w:eastAsia="Arial" w:hAnsi="Times New Roman" w:cs="Times New Roman"/>
          <w:bCs/>
        </w:rPr>
        <w:t xml:space="preserve">(7585), 167–171. </w:t>
      </w:r>
      <w:hyperlink r:id="rId29" w:history="1">
        <w:r w:rsidRPr="00697C18">
          <w:rPr>
            <w:rStyle w:val="Hyperlink"/>
            <w:rFonts w:ascii="Times New Roman" w:eastAsia="Arial" w:hAnsi="Times New Roman" w:cs="Times New Roman"/>
            <w:bCs/>
          </w:rPr>
          <w:t>https://doi.org/10.1038/nature16489</w:t>
        </w:r>
      </w:hyperlink>
    </w:p>
    <w:p w14:paraId="4F0CF85C"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Dickson-Hoyle, S., Nation), S. (Bonaparte F., Corporation, S. N. R., Eatherton, A., Baron, J. N., </w:t>
      </w:r>
      <w:proofErr w:type="spellStart"/>
      <w:r w:rsidRPr="00697C18">
        <w:rPr>
          <w:rFonts w:ascii="Times New Roman" w:eastAsia="Arial" w:hAnsi="Times New Roman" w:cs="Times New Roman"/>
          <w:bCs/>
        </w:rPr>
        <w:t>Tiribelli</w:t>
      </w:r>
      <w:proofErr w:type="spellEnd"/>
      <w:r w:rsidRPr="00697C18">
        <w:rPr>
          <w:rFonts w:ascii="Times New Roman" w:eastAsia="Arial" w:hAnsi="Times New Roman" w:cs="Times New Roman"/>
          <w:bCs/>
        </w:rPr>
        <w:t xml:space="preserve">, F., &amp; Daniels, L. D. (2024). Fire severity drives understory community dynamics and the recovery of culturally significant plants. </w:t>
      </w:r>
      <w:r w:rsidRPr="00697C18">
        <w:rPr>
          <w:rFonts w:ascii="Times New Roman" w:eastAsia="Arial" w:hAnsi="Times New Roman" w:cs="Times New Roman"/>
          <w:bCs/>
          <w:i/>
          <w:iCs/>
        </w:rPr>
        <w:t>Ecosphere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15</w:t>
      </w:r>
      <w:r w:rsidRPr="00697C18">
        <w:rPr>
          <w:rFonts w:ascii="Times New Roman" w:eastAsia="Arial" w:hAnsi="Times New Roman" w:cs="Times New Roman"/>
          <w:bCs/>
        </w:rPr>
        <w:t xml:space="preserve">(3), e4795. </w:t>
      </w:r>
      <w:hyperlink r:id="rId30" w:history="1">
        <w:r w:rsidRPr="00697C18">
          <w:rPr>
            <w:rStyle w:val="Hyperlink"/>
            <w:rFonts w:ascii="Times New Roman" w:eastAsia="Arial" w:hAnsi="Times New Roman" w:cs="Times New Roman"/>
            <w:bCs/>
          </w:rPr>
          <w:t>https://doi.org/10.1002/ecs2.4795</w:t>
        </w:r>
      </w:hyperlink>
    </w:p>
    <w:p w14:paraId="3FA0BA10"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Falk, D. A., van </w:t>
      </w:r>
      <w:proofErr w:type="spellStart"/>
      <w:r w:rsidRPr="00697C18">
        <w:rPr>
          <w:rFonts w:ascii="Times New Roman" w:eastAsia="Arial" w:hAnsi="Times New Roman" w:cs="Times New Roman"/>
          <w:bCs/>
        </w:rPr>
        <w:t>Mantgem</w:t>
      </w:r>
      <w:proofErr w:type="spellEnd"/>
      <w:r w:rsidRPr="00697C18">
        <w:rPr>
          <w:rFonts w:ascii="Times New Roman" w:eastAsia="Arial" w:hAnsi="Times New Roman" w:cs="Times New Roman"/>
          <w:bCs/>
        </w:rPr>
        <w:t xml:space="preserve">, P. J., Keeley, J. E., Gregg, R. M., Guiterman, C. H., Tepley, A. J., JN Young, D., &amp; Marshall, L. A. (2022). Mechanisms of forest resilience.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512</w:t>
      </w:r>
      <w:r w:rsidRPr="00697C18">
        <w:rPr>
          <w:rFonts w:ascii="Times New Roman" w:eastAsia="Arial" w:hAnsi="Times New Roman" w:cs="Times New Roman"/>
          <w:bCs/>
        </w:rPr>
        <w:t xml:space="preserve">, 120129. </w:t>
      </w:r>
      <w:hyperlink r:id="rId31" w:history="1">
        <w:r w:rsidRPr="00697C18">
          <w:rPr>
            <w:rStyle w:val="Hyperlink"/>
            <w:rFonts w:ascii="Times New Roman" w:eastAsia="Arial" w:hAnsi="Times New Roman" w:cs="Times New Roman"/>
            <w:bCs/>
          </w:rPr>
          <w:t>https://doi.org/10.1016/j.foreco.2022.120129</w:t>
        </w:r>
      </w:hyperlink>
    </w:p>
    <w:p w14:paraId="1125F66D" w14:textId="0E72CB96" w:rsidR="00DB584A" w:rsidRDefault="00DB584A" w:rsidP="00697C18">
      <w:pPr>
        <w:spacing w:line="240" w:lineRule="auto"/>
        <w:rPr>
          <w:rFonts w:ascii="Times New Roman" w:eastAsia="Arial" w:hAnsi="Times New Roman" w:cs="Times New Roman"/>
          <w:bCs/>
        </w:rPr>
      </w:pPr>
      <w:r w:rsidRPr="00DB584A">
        <w:rPr>
          <w:rFonts w:ascii="Times New Roman" w:eastAsia="Arial" w:hAnsi="Times New Roman" w:cs="Times New Roman"/>
          <w:bCs/>
        </w:rPr>
        <w:t>Ffolliott, Peter F.; Stropki, Cody L.; Chen, Hui; Neary, Daniel G. 2010. Rodeo-</w:t>
      </w:r>
      <w:proofErr w:type="spellStart"/>
      <w:r w:rsidRPr="00DB584A">
        <w:rPr>
          <w:rFonts w:ascii="Times New Roman" w:eastAsia="Arial" w:hAnsi="Times New Roman" w:cs="Times New Roman"/>
          <w:bCs/>
        </w:rPr>
        <w:t>Chediski</w:t>
      </w:r>
      <w:proofErr w:type="spellEnd"/>
      <w:r w:rsidRPr="00DB584A">
        <w:rPr>
          <w:rFonts w:ascii="Times New Roman" w:eastAsia="Arial" w:hAnsi="Times New Roman" w:cs="Times New Roman"/>
          <w:bCs/>
        </w:rPr>
        <w:t xml:space="preserve"> wildfire: A summary of impacts. Hydrology and Water Resources in Arizona and The Southwest. 40: 27-30.</w:t>
      </w:r>
    </w:p>
    <w:p w14:paraId="140ECD15" w14:textId="7F7D9E11"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Fowler, J. F., Sieg, C. H., Dickson, B. G., &amp; Saab, V. (2008). Exotic Plant Species Diversity: Influence of Roads and Prescribed Fire in Arizona Ponderosa Pine Forests. </w:t>
      </w:r>
      <w:r w:rsidRPr="00697C18">
        <w:rPr>
          <w:rFonts w:ascii="Times New Roman" w:eastAsia="Arial" w:hAnsi="Times New Roman" w:cs="Times New Roman"/>
          <w:bCs/>
          <w:i/>
          <w:iCs/>
        </w:rPr>
        <w:t>Rangeland Ecology &amp;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61</w:t>
      </w:r>
      <w:r w:rsidRPr="00697C18">
        <w:rPr>
          <w:rFonts w:ascii="Times New Roman" w:eastAsia="Arial" w:hAnsi="Times New Roman" w:cs="Times New Roman"/>
          <w:bCs/>
        </w:rPr>
        <w:t xml:space="preserve">(3), 284–293. </w:t>
      </w:r>
      <w:hyperlink r:id="rId32" w:history="1">
        <w:r w:rsidRPr="00697C18">
          <w:rPr>
            <w:rStyle w:val="Hyperlink"/>
            <w:rFonts w:ascii="Times New Roman" w:eastAsia="Arial" w:hAnsi="Times New Roman" w:cs="Times New Roman"/>
            <w:bCs/>
          </w:rPr>
          <w:t>https://doi.org/10.2111/07-059.1</w:t>
        </w:r>
      </w:hyperlink>
    </w:p>
    <w:p w14:paraId="16DE6D3B"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Fox, J. F. (1979). Intermediate-Disturbance Hypothesis. </w:t>
      </w:r>
      <w:r w:rsidRPr="00697C18">
        <w:rPr>
          <w:rFonts w:ascii="Times New Roman" w:eastAsia="Arial" w:hAnsi="Times New Roman" w:cs="Times New Roman"/>
          <w:bCs/>
          <w:i/>
          <w:iCs/>
        </w:rPr>
        <w:t>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204</w:t>
      </w:r>
      <w:r w:rsidRPr="00697C18">
        <w:rPr>
          <w:rFonts w:ascii="Times New Roman" w:eastAsia="Arial" w:hAnsi="Times New Roman" w:cs="Times New Roman"/>
          <w:bCs/>
        </w:rPr>
        <w:t xml:space="preserve">(4399), 1344–1345. </w:t>
      </w:r>
      <w:hyperlink r:id="rId33" w:history="1">
        <w:r w:rsidRPr="00697C18">
          <w:rPr>
            <w:rStyle w:val="Hyperlink"/>
            <w:rFonts w:ascii="Times New Roman" w:eastAsia="Arial" w:hAnsi="Times New Roman" w:cs="Times New Roman"/>
            <w:bCs/>
          </w:rPr>
          <w:t>https://doi.org/10.1126/science.204.4399.1344</w:t>
        </w:r>
      </w:hyperlink>
    </w:p>
    <w:p w14:paraId="6E1138A9"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Fulé</w:t>
      </w:r>
      <w:proofErr w:type="spellEnd"/>
      <w:r w:rsidRPr="00697C18">
        <w:rPr>
          <w:rFonts w:ascii="Times New Roman" w:eastAsia="Arial" w:hAnsi="Times New Roman" w:cs="Times New Roman"/>
          <w:bCs/>
        </w:rPr>
        <w:t xml:space="preserve">, P. Z., Covington, W. W., &amp; Moore, M. M. (1997). Determining Reference Conditions for Ecosystem Management of Southwestern Ponderosa Pine Forests. </w:t>
      </w:r>
      <w:r w:rsidRPr="00697C18">
        <w:rPr>
          <w:rFonts w:ascii="Times New Roman" w:eastAsia="Arial" w:hAnsi="Times New Roman" w:cs="Times New Roman"/>
          <w:bCs/>
          <w:i/>
          <w:iCs/>
        </w:rPr>
        <w:t>Ecological Applications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7</w:t>
      </w:r>
      <w:r w:rsidRPr="00697C18">
        <w:rPr>
          <w:rFonts w:ascii="Times New Roman" w:eastAsia="Arial" w:hAnsi="Times New Roman" w:cs="Times New Roman"/>
          <w:bCs/>
        </w:rPr>
        <w:t xml:space="preserve">(3), 895–908. </w:t>
      </w:r>
      <w:hyperlink r:id="rId34" w:history="1">
        <w:r w:rsidRPr="00697C18">
          <w:rPr>
            <w:rStyle w:val="Hyperlink"/>
            <w:rFonts w:ascii="Times New Roman" w:eastAsia="Arial" w:hAnsi="Times New Roman" w:cs="Times New Roman"/>
            <w:bCs/>
          </w:rPr>
          <w:t>https://doi.org/10.2307/2269441</w:t>
        </w:r>
      </w:hyperlink>
    </w:p>
    <w:p w14:paraId="25B7AF7F"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Funk, J. L., Cleland, E. E., Suding, K. N., &amp; Zavaleta, E. S. (2008). Restoration through reassembly: Plant traits and invasion resistance. </w:t>
      </w:r>
      <w:r w:rsidRPr="00697C18">
        <w:rPr>
          <w:rFonts w:ascii="Times New Roman" w:eastAsia="Arial" w:hAnsi="Times New Roman" w:cs="Times New Roman"/>
          <w:bCs/>
          <w:i/>
          <w:iCs/>
        </w:rPr>
        <w:t>Trends in Ecology &amp; Evolution</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23</w:t>
      </w:r>
      <w:r w:rsidRPr="00697C18">
        <w:rPr>
          <w:rFonts w:ascii="Times New Roman" w:eastAsia="Arial" w:hAnsi="Times New Roman" w:cs="Times New Roman"/>
          <w:bCs/>
        </w:rPr>
        <w:t xml:space="preserve">(12), 695–703. </w:t>
      </w:r>
      <w:hyperlink r:id="rId35" w:history="1">
        <w:r w:rsidRPr="00697C18">
          <w:rPr>
            <w:rStyle w:val="Hyperlink"/>
            <w:rFonts w:ascii="Times New Roman" w:eastAsia="Arial" w:hAnsi="Times New Roman" w:cs="Times New Roman"/>
            <w:bCs/>
          </w:rPr>
          <w:t>https://doi.org/10.1016/j.tree.2008.07.013</w:t>
        </w:r>
      </w:hyperlink>
    </w:p>
    <w:p w14:paraId="12D4579B"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Garnier, E., Shipley, B., </w:t>
      </w:r>
      <w:proofErr w:type="spellStart"/>
      <w:r w:rsidRPr="00697C18">
        <w:rPr>
          <w:rFonts w:ascii="Times New Roman" w:eastAsia="Arial" w:hAnsi="Times New Roman" w:cs="Times New Roman"/>
          <w:bCs/>
        </w:rPr>
        <w:t>Roumet</w:t>
      </w:r>
      <w:proofErr w:type="spellEnd"/>
      <w:r w:rsidRPr="00697C18">
        <w:rPr>
          <w:rFonts w:ascii="Times New Roman" w:eastAsia="Arial" w:hAnsi="Times New Roman" w:cs="Times New Roman"/>
          <w:bCs/>
        </w:rPr>
        <w:t xml:space="preserve">, C., &amp; Laurent, G. (2001). A standardized protocol for the determination of specific leaf area and leaf dry matter content. </w:t>
      </w:r>
      <w:r w:rsidRPr="00697C18">
        <w:rPr>
          <w:rFonts w:ascii="Times New Roman" w:eastAsia="Arial" w:hAnsi="Times New Roman" w:cs="Times New Roman"/>
          <w:bCs/>
          <w:i/>
          <w:iCs/>
        </w:rPr>
        <w:t>Functional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15</w:t>
      </w:r>
      <w:r w:rsidRPr="00697C18">
        <w:rPr>
          <w:rFonts w:ascii="Times New Roman" w:eastAsia="Arial" w:hAnsi="Times New Roman" w:cs="Times New Roman"/>
          <w:bCs/>
        </w:rPr>
        <w:t xml:space="preserve">(5), 688–695. </w:t>
      </w:r>
      <w:hyperlink r:id="rId36" w:history="1">
        <w:r w:rsidRPr="00697C18">
          <w:rPr>
            <w:rStyle w:val="Hyperlink"/>
            <w:rFonts w:ascii="Times New Roman" w:eastAsia="Arial" w:hAnsi="Times New Roman" w:cs="Times New Roman"/>
            <w:bCs/>
          </w:rPr>
          <w:t>https://doi.org/10.1046/j.0269-8463.2001.00563.x</w:t>
        </w:r>
      </w:hyperlink>
    </w:p>
    <w:p w14:paraId="77319F2F"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Grime, J. P. (1973). Competitive Exclusion in Herbaceous Vegetation. </w:t>
      </w:r>
      <w:r w:rsidRPr="00697C18">
        <w:rPr>
          <w:rFonts w:ascii="Times New Roman" w:eastAsia="Arial" w:hAnsi="Times New Roman" w:cs="Times New Roman"/>
          <w:bCs/>
          <w:i/>
          <w:iCs/>
        </w:rPr>
        <w:t>Nature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242</w:t>
      </w:r>
      <w:r w:rsidRPr="00697C18">
        <w:rPr>
          <w:rFonts w:ascii="Times New Roman" w:eastAsia="Arial" w:hAnsi="Times New Roman" w:cs="Times New Roman"/>
          <w:bCs/>
        </w:rPr>
        <w:t xml:space="preserve">(5396), 344–347. </w:t>
      </w:r>
      <w:hyperlink r:id="rId37" w:history="1">
        <w:r w:rsidRPr="00697C18">
          <w:rPr>
            <w:rStyle w:val="Hyperlink"/>
            <w:rFonts w:ascii="Times New Roman" w:eastAsia="Arial" w:hAnsi="Times New Roman" w:cs="Times New Roman"/>
            <w:bCs/>
          </w:rPr>
          <w:t>https://doi.org/10.1038/242344a0</w:t>
        </w:r>
      </w:hyperlink>
    </w:p>
    <w:p w14:paraId="45B4D206"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Grime, J. P. (1977). Evidence for the Existence of Three Primary Strategies in Plants and Its Relevance to Ecological and Evolutionary Theory. </w:t>
      </w:r>
      <w:r w:rsidRPr="00697C18">
        <w:rPr>
          <w:rFonts w:ascii="Times New Roman" w:eastAsia="Arial" w:hAnsi="Times New Roman" w:cs="Times New Roman"/>
          <w:bCs/>
          <w:i/>
          <w:iCs/>
        </w:rPr>
        <w:t>The American Naturalist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111</w:t>
      </w:r>
      <w:r w:rsidRPr="00697C18">
        <w:rPr>
          <w:rFonts w:ascii="Times New Roman" w:eastAsia="Arial" w:hAnsi="Times New Roman" w:cs="Times New Roman"/>
          <w:bCs/>
        </w:rPr>
        <w:t>(982), 1169–1194.</w:t>
      </w:r>
    </w:p>
    <w:p w14:paraId="44EA0513"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Guiterman, C. H., Gregg, R. M., Marshall, L. A. E., Beckmann, J. J., van </w:t>
      </w:r>
      <w:proofErr w:type="spellStart"/>
      <w:r w:rsidRPr="00697C18">
        <w:rPr>
          <w:rFonts w:ascii="Times New Roman" w:eastAsia="Arial" w:hAnsi="Times New Roman" w:cs="Times New Roman"/>
          <w:bCs/>
        </w:rPr>
        <w:t>Mantgem</w:t>
      </w:r>
      <w:proofErr w:type="spellEnd"/>
      <w:r w:rsidRPr="00697C18">
        <w:rPr>
          <w:rFonts w:ascii="Times New Roman" w:eastAsia="Arial" w:hAnsi="Times New Roman" w:cs="Times New Roman"/>
          <w:bCs/>
        </w:rPr>
        <w:t xml:space="preserve">, P. J., Falk, D. A., Keeley, J. E., Caprio, A. C., Coop, J. D., Fornwalt, P. J., Haffey, C., Hagmann, R. K., Jackson, S. T., Lynch, A. M., Margolis, E. Q., Marks, C., Meyer, M. D., Safford, H., Syphard, A. </w:t>
      </w:r>
      <w:r w:rsidRPr="00697C18">
        <w:rPr>
          <w:rFonts w:ascii="Times New Roman" w:eastAsia="Arial" w:hAnsi="Times New Roman" w:cs="Times New Roman"/>
          <w:bCs/>
        </w:rPr>
        <w:lastRenderedPageBreak/>
        <w:t xml:space="preserve">D., … Stevens, J. T. (2022). Vegetation type conversion in the US Southwest: Frontline observations and management responses. </w:t>
      </w:r>
      <w:r w:rsidRPr="00697C18">
        <w:rPr>
          <w:rFonts w:ascii="Times New Roman" w:eastAsia="Arial" w:hAnsi="Times New Roman" w:cs="Times New Roman"/>
          <w:bCs/>
          <w:i/>
          <w:iCs/>
        </w:rPr>
        <w:t>Fire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18</w:t>
      </w:r>
      <w:r w:rsidRPr="00697C18">
        <w:rPr>
          <w:rFonts w:ascii="Times New Roman" w:eastAsia="Arial" w:hAnsi="Times New Roman" w:cs="Times New Roman"/>
          <w:bCs/>
        </w:rPr>
        <w:t xml:space="preserve">(1), 6. </w:t>
      </w:r>
      <w:hyperlink r:id="rId38" w:history="1">
        <w:r w:rsidRPr="00697C18">
          <w:rPr>
            <w:rStyle w:val="Hyperlink"/>
            <w:rFonts w:ascii="Times New Roman" w:eastAsia="Arial" w:hAnsi="Times New Roman" w:cs="Times New Roman"/>
            <w:bCs/>
          </w:rPr>
          <w:t>https://doi.org/10.1186/s42408-022-00131-w</w:t>
        </w:r>
      </w:hyperlink>
    </w:p>
    <w:p w14:paraId="60D17C06"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Haffey, C., Sisk, T. D., Allen, C. D., Thode, A. E., &amp; Margolis, E. Q. (2018). Limits to Ponderosa Pine Regeneration following Large High-Severity Forest Fires in the United States Southwest. </w:t>
      </w:r>
      <w:r w:rsidRPr="00697C18">
        <w:rPr>
          <w:rFonts w:ascii="Times New Roman" w:eastAsia="Arial" w:hAnsi="Times New Roman" w:cs="Times New Roman"/>
          <w:bCs/>
          <w:i/>
          <w:iCs/>
        </w:rPr>
        <w:t>Fire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14</w:t>
      </w:r>
      <w:r w:rsidRPr="00697C18">
        <w:rPr>
          <w:rFonts w:ascii="Times New Roman" w:eastAsia="Arial" w:hAnsi="Times New Roman" w:cs="Times New Roman"/>
          <w:bCs/>
        </w:rPr>
        <w:t xml:space="preserve">(1), 143–163. </w:t>
      </w:r>
      <w:hyperlink r:id="rId39" w:history="1">
        <w:r w:rsidRPr="00697C18">
          <w:rPr>
            <w:rStyle w:val="Hyperlink"/>
            <w:rFonts w:ascii="Times New Roman" w:eastAsia="Arial" w:hAnsi="Times New Roman" w:cs="Times New Roman"/>
            <w:bCs/>
          </w:rPr>
          <w:t>https://doi.org/10.4996/fireecology.140114316</w:t>
        </w:r>
      </w:hyperlink>
    </w:p>
    <w:p w14:paraId="7514EA47" w14:textId="0CA76F59" w:rsidR="002F2D93" w:rsidRDefault="002F2D93" w:rsidP="00697C18">
      <w:pPr>
        <w:spacing w:line="240" w:lineRule="auto"/>
        <w:rPr>
          <w:rFonts w:ascii="Times New Roman" w:eastAsia="Arial" w:hAnsi="Times New Roman" w:cs="Times New Roman"/>
          <w:bCs/>
        </w:rPr>
      </w:pPr>
      <w:r w:rsidRPr="002F2D93">
        <w:rPr>
          <w:rFonts w:ascii="Times New Roman" w:eastAsia="Arial" w:hAnsi="Times New Roman" w:cs="Times New Roman"/>
          <w:bCs/>
        </w:rPr>
        <w:t>Hereford, R., 2007, Climate variation at Flagstaff, Arizona-1950 to 2007: U.S. Geological Survey Open-File Report 2007-1410, 17 p.</w:t>
      </w:r>
    </w:p>
    <w:p w14:paraId="5F8FCF04" w14:textId="34993862"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Huffman, D. W., &amp; Moore, M. M. (2004). Responses of Fendler ceanothus to overstory thinning, prescribed fire, and drought in an Arizona ponderosa pine forest.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198</w:t>
      </w:r>
      <w:r w:rsidRPr="00697C18">
        <w:rPr>
          <w:rFonts w:ascii="Times New Roman" w:eastAsia="Arial" w:hAnsi="Times New Roman" w:cs="Times New Roman"/>
          <w:bCs/>
        </w:rPr>
        <w:t xml:space="preserve">(1), 105–115. </w:t>
      </w:r>
      <w:hyperlink r:id="rId40" w:history="1">
        <w:r w:rsidRPr="00697C18">
          <w:rPr>
            <w:rStyle w:val="Hyperlink"/>
            <w:rFonts w:ascii="Times New Roman" w:eastAsia="Arial" w:hAnsi="Times New Roman" w:cs="Times New Roman"/>
            <w:bCs/>
          </w:rPr>
          <w:t>https://doi.org/10.1016/j.foreco.2004.03.040</w:t>
        </w:r>
      </w:hyperlink>
    </w:p>
    <w:p w14:paraId="2B05A851"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Keddy, P. A. (1992). Assembly and response rules: Two goals for predictive community ecology. </w:t>
      </w:r>
      <w:r w:rsidRPr="00697C18">
        <w:rPr>
          <w:rFonts w:ascii="Times New Roman" w:eastAsia="Arial" w:hAnsi="Times New Roman" w:cs="Times New Roman"/>
          <w:bCs/>
          <w:i/>
          <w:iCs/>
        </w:rPr>
        <w:t>Journal of Vegetation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w:t>
      </w:r>
      <w:r w:rsidRPr="00697C18">
        <w:rPr>
          <w:rFonts w:ascii="Times New Roman" w:eastAsia="Arial" w:hAnsi="Times New Roman" w:cs="Times New Roman"/>
          <w:bCs/>
        </w:rPr>
        <w:t xml:space="preserve">(2), 157–164. </w:t>
      </w:r>
      <w:hyperlink r:id="rId41" w:history="1">
        <w:r w:rsidRPr="00697C18">
          <w:rPr>
            <w:rStyle w:val="Hyperlink"/>
            <w:rFonts w:ascii="Times New Roman" w:eastAsia="Arial" w:hAnsi="Times New Roman" w:cs="Times New Roman"/>
            <w:bCs/>
          </w:rPr>
          <w:t>https://doi.org/10.2307/3235676</w:t>
        </w:r>
      </w:hyperlink>
    </w:p>
    <w:p w14:paraId="1316F96E"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Keddy, P. A., &amp; Shipley, B. (1989). Competitive Hierarchies in Herbaceous Plant Communities. </w:t>
      </w:r>
      <w:r w:rsidRPr="00697C18">
        <w:rPr>
          <w:rFonts w:ascii="Times New Roman" w:eastAsia="Arial" w:hAnsi="Times New Roman" w:cs="Times New Roman"/>
          <w:bCs/>
          <w:i/>
          <w:iCs/>
        </w:rPr>
        <w:t>Oikos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54</w:t>
      </w:r>
      <w:r w:rsidRPr="00697C18">
        <w:rPr>
          <w:rFonts w:ascii="Times New Roman" w:eastAsia="Arial" w:hAnsi="Times New Roman" w:cs="Times New Roman"/>
          <w:bCs/>
        </w:rPr>
        <w:t xml:space="preserve">(2), 234–241. </w:t>
      </w:r>
      <w:hyperlink r:id="rId42" w:history="1">
        <w:r w:rsidRPr="00697C18">
          <w:rPr>
            <w:rStyle w:val="Hyperlink"/>
            <w:rFonts w:ascii="Times New Roman" w:eastAsia="Arial" w:hAnsi="Times New Roman" w:cs="Times New Roman"/>
            <w:bCs/>
          </w:rPr>
          <w:t>https://doi.org/10.2307/3565272</w:t>
        </w:r>
      </w:hyperlink>
    </w:p>
    <w:p w14:paraId="736BA7CE"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Keeley, J. E. (2009). Fire intensity, fire severity and burn severity: A brief review and suggested usage. </w:t>
      </w:r>
      <w:r w:rsidRPr="00697C18">
        <w:rPr>
          <w:rFonts w:ascii="Times New Roman" w:eastAsia="Arial" w:hAnsi="Times New Roman" w:cs="Times New Roman"/>
          <w:bCs/>
          <w:i/>
          <w:iCs/>
        </w:rPr>
        <w:t>International Journal of Wildland Fire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18</w:t>
      </w:r>
      <w:r w:rsidRPr="00697C18">
        <w:rPr>
          <w:rFonts w:ascii="Times New Roman" w:eastAsia="Arial" w:hAnsi="Times New Roman" w:cs="Times New Roman"/>
          <w:bCs/>
        </w:rPr>
        <w:t xml:space="preserve">(1), 116–126. </w:t>
      </w:r>
      <w:hyperlink r:id="rId43" w:history="1">
        <w:r w:rsidRPr="00697C18">
          <w:rPr>
            <w:rStyle w:val="Hyperlink"/>
            <w:rFonts w:ascii="Times New Roman" w:eastAsia="Arial" w:hAnsi="Times New Roman" w:cs="Times New Roman"/>
            <w:bCs/>
          </w:rPr>
          <w:t>https://doi.org/10.1071/WF07049</w:t>
        </w:r>
      </w:hyperlink>
    </w:p>
    <w:p w14:paraId="0411888B"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Keeley, J. E., </w:t>
      </w:r>
      <w:proofErr w:type="spellStart"/>
      <w:r w:rsidRPr="00697C18">
        <w:rPr>
          <w:rFonts w:ascii="Times New Roman" w:eastAsia="Arial" w:hAnsi="Times New Roman" w:cs="Times New Roman"/>
          <w:bCs/>
        </w:rPr>
        <w:t>Pausas</w:t>
      </w:r>
      <w:proofErr w:type="spellEnd"/>
      <w:r w:rsidRPr="00697C18">
        <w:rPr>
          <w:rFonts w:ascii="Times New Roman" w:eastAsia="Arial" w:hAnsi="Times New Roman" w:cs="Times New Roman"/>
          <w:bCs/>
        </w:rPr>
        <w:t xml:space="preserve">, J. G., Rundel, P. W., Bond, W. J., &amp; Bradstock, R. A. (2011). Fire as an evolutionary pressure shaping plant traits. </w:t>
      </w:r>
      <w:r w:rsidRPr="00697C18">
        <w:rPr>
          <w:rFonts w:ascii="Times New Roman" w:eastAsia="Arial" w:hAnsi="Times New Roman" w:cs="Times New Roman"/>
          <w:bCs/>
          <w:i/>
          <w:iCs/>
        </w:rPr>
        <w:t>Trends in Plant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16</w:t>
      </w:r>
      <w:r w:rsidRPr="00697C18">
        <w:rPr>
          <w:rFonts w:ascii="Times New Roman" w:eastAsia="Arial" w:hAnsi="Times New Roman" w:cs="Times New Roman"/>
          <w:bCs/>
        </w:rPr>
        <w:t xml:space="preserve">(8), 406–411. </w:t>
      </w:r>
      <w:hyperlink r:id="rId44" w:history="1">
        <w:r w:rsidRPr="00697C18">
          <w:rPr>
            <w:rStyle w:val="Hyperlink"/>
            <w:rFonts w:ascii="Times New Roman" w:eastAsia="Arial" w:hAnsi="Times New Roman" w:cs="Times New Roman"/>
            <w:bCs/>
          </w:rPr>
          <w:t>https://doi.org/10.1016/j.tplants.2011.04.002</w:t>
        </w:r>
      </w:hyperlink>
    </w:p>
    <w:p w14:paraId="2FAFF5F8"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Kowarik</w:t>
      </w:r>
      <w:proofErr w:type="spellEnd"/>
      <w:r w:rsidRPr="00697C18">
        <w:rPr>
          <w:rFonts w:ascii="Times New Roman" w:eastAsia="Arial" w:hAnsi="Times New Roman" w:cs="Times New Roman"/>
          <w:bCs/>
        </w:rPr>
        <w:t xml:space="preserve">, I., &amp; der Lippe, M. von. (2007). Pathways in Plant Invasions. In W. Nentwig (Ed.), </w:t>
      </w:r>
      <w:r w:rsidRPr="00697C18">
        <w:rPr>
          <w:rFonts w:ascii="Times New Roman" w:eastAsia="Arial" w:hAnsi="Times New Roman" w:cs="Times New Roman"/>
          <w:bCs/>
          <w:i/>
          <w:iCs/>
        </w:rPr>
        <w:t>Biological Invasions</w:t>
      </w:r>
      <w:r w:rsidRPr="00697C18">
        <w:rPr>
          <w:rFonts w:ascii="Times New Roman" w:eastAsia="Arial" w:hAnsi="Times New Roman" w:cs="Times New Roman"/>
          <w:bCs/>
        </w:rPr>
        <w:t xml:space="preserve"> (pp. 29–47). Springer. </w:t>
      </w:r>
      <w:hyperlink r:id="rId45" w:history="1">
        <w:r w:rsidRPr="00697C18">
          <w:rPr>
            <w:rStyle w:val="Hyperlink"/>
            <w:rFonts w:ascii="Times New Roman" w:eastAsia="Arial" w:hAnsi="Times New Roman" w:cs="Times New Roman"/>
            <w:bCs/>
          </w:rPr>
          <w:t>https://doi.org/10.1007/978-3-540-36920-2_3</w:t>
        </w:r>
      </w:hyperlink>
    </w:p>
    <w:p w14:paraId="0C7BEAC9"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Laliberté</w:t>
      </w:r>
      <w:proofErr w:type="spellEnd"/>
      <w:r w:rsidRPr="00697C18">
        <w:rPr>
          <w:rFonts w:ascii="Times New Roman" w:eastAsia="Arial" w:hAnsi="Times New Roman" w:cs="Times New Roman"/>
          <w:bCs/>
        </w:rPr>
        <w:t xml:space="preserve">, E., &amp; Legendre, P. (2010). A distance-based framework for measuring functional diversity from multiple traits. </w:t>
      </w:r>
      <w:r w:rsidRPr="00697C18">
        <w:rPr>
          <w:rFonts w:ascii="Times New Roman" w:eastAsia="Arial" w:hAnsi="Times New Roman" w:cs="Times New Roman"/>
          <w:bCs/>
          <w:i/>
          <w:iCs/>
        </w:rPr>
        <w:t>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91</w:t>
      </w:r>
      <w:r w:rsidRPr="00697C18">
        <w:rPr>
          <w:rFonts w:ascii="Times New Roman" w:eastAsia="Arial" w:hAnsi="Times New Roman" w:cs="Times New Roman"/>
          <w:bCs/>
        </w:rPr>
        <w:t xml:space="preserve">(1), 299–305. </w:t>
      </w:r>
      <w:hyperlink r:id="rId46" w:history="1">
        <w:r w:rsidRPr="00697C18">
          <w:rPr>
            <w:rStyle w:val="Hyperlink"/>
            <w:rFonts w:ascii="Times New Roman" w:eastAsia="Arial" w:hAnsi="Times New Roman" w:cs="Times New Roman"/>
            <w:bCs/>
          </w:rPr>
          <w:t>https://doi.org/10.1890/08-2244.1</w:t>
        </w:r>
      </w:hyperlink>
    </w:p>
    <w:p w14:paraId="08EAE3A2"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Laughlin, D. C., Bakker, J. D., Stoddard, M. T., Daniels, M. L., Springer, J. D., </w:t>
      </w:r>
      <w:proofErr w:type="spellStart"/>
      <w:r w:rsidRPr="00697C18">
        <w:rPr>
          <w:rFonts w:ascii="Times New Roman" w:eastAsia="Arial" w:hAnsi="Times New Roman" w:cs="Times New Roman"/>
          <w:bCs/>
        </w:rPr>
        <w:t>Gildar</w:t>
      </w:r>
      <w:proofErr w:type="spellEnd"/>
      <w:r w:rsidRPr="00697C18">
        <w:rPr>
          <w:rFonts w:ascii="Times New Roman" w:eastAsia="Arial" w:hAnsi="Times New Roman" w:cs="Times New Roman"/>
          <w:bCs/>
        </w:rPr>
        <w:t xml:space="preserve">, C. N., Green, A. M., &amp; Covington, W. W. (2004). Toward reference conditions: Wildfire effects on flora in an old-growth ponderosa pine forest.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199</w:t>
      </w:r>
      <w:r w:rsidRPr="00697C18">
        <w:rPr>
          <w:rFonts w:ascii="Times New Roman" w:eastAsia="Arial" w:hAnsi="Times New Roman" w:cs="Times New Roman"/>
          <w:bCs/>
        </w:rPr>
        <w:t xml:space="preserve">(1), 137–152. </w:t>
      </w:r>
      <w:hyperlink r:id="rId47" w:history="1">
        <w:r w:rsidRPr="00697C18">
          <w:rPr>
            <w:rStyle w:val="Hyperlink"/>
            <w:rFonts w:ascii="Times New Roman" w:eastAsia="Arial" w:hAnsi="Times New Roman" w:cs="Times New Roman"/>
            <w:bCs/>
          </w:rPr>
          <w:t>https://doi.org/10.1016/j.foreco.2004.05.034</w:t>
        </w:r>
      </w:hyperlink>
    </w:p>
    <w:p w14:paraId="362B83B0"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Lavorel</w:t>
      </w:r>
      <w:proofErr w:type="spellEnd"/>
      <w:r w:rsidRPr="00697C18">
        <w:rPr>
          <w:rFonts w:ascii="Times New Roman" w:eastAsia="Arial" w:hAnsi="Times New Roman" w:cs="Times New Roman"/>
          <w:bCs/>
        </w:rPr>
        <w:t xml:space="preserve">, S., &amp; Garnier, E. (2002). Predicting changes in community composition and ecosystem functioning from plant traits: Revisiting the Holy Grail. </w:t>
      </w:r>
      <w:r w:rsidRPr="00697C18">
        <w:rPr>
          <w:rFonts w:ascii="Times New Roman" w:eastAsia="Arial" w:hAnsi="Times New Roman" w:cs="Times New Roman"/>
          <w:bCs/>
          <w:i/>
          <w:iCs/>
        </w:rPr>
        <w:t>Functional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16</w:t>
      </w:r>
      <w:r w:rsidRPr="00697C18">
        <w:rPr>
          <w:rFonts w:ascii="Times New Roman" w:eastAsia="Arial" w:hAnsi="Times New Roman" w:cs="Times New Roman"/>
          <w:bCs/>
        </w:rPr>
        <w:t xml:space="preserve">(5), 545–556. </w:t>
      </w:r>
      <w:hyperlink r:id="rId48" w:history="1">
        <w:r w:rsidRPr="00697C18">
          <w:rPr>
            <w:rStyle w:val="Hyperlink"/>
            <w:rFonts w:ascii="Times New Roman" w:eastAsia="Arial" w:hAnsi="Times New Roman" w:cs="Times New Roman"/>
            <w:bCs/>
          </w:rPr>
          <w:t>https://doi.org/10.1046/j.1365-2435.2002.00664.x</w:t>
        </w:r>
      </w:hyperlink>
    </w:p>
    <w:p w14:paraId="3E67B581"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Leishman, M. R., Wright, I. J., Moles, A. T., &amp; Westoby, M. (2000). The evolutionary ecology of seed size. In </w:t>
      </w:r>
      <w:r w:rsidRPr="00697C18">
        <w:rPr>
          <w:rFonts w:ascii="Times New Roman" w:eastAsia="Arial" w:hAnsi="Times New Roman" w:cs="Times New Roman"/>
          <w:bCs/>
          <w:i/>
          <w:iCs/>
        </w:rPr>
        <w:t>Seeds: The ecology of regeneration in plant communities</w:t>
      </w:r>
      <w:r w:rsidRPr="00697C18">
        <w:rPr>
          <w:rFonts w:ascii="Times New Roman" w:eastAsia="Arial" w:hAnsi="Times New Roman" w:cs="Times New Roman"/>
          <w:bCs/>
        </w:rPr>
        <w:t xml:space="preserve"> (pp. 31–57). </w:t>
      </w:r>
      <w:hyperlink r:id="rId49" w:history="1">
        <w:r w:rsidRPr="00697C18">
          <w:rPr>
            <w:rStyle w:val="Hyperlink"/>
            <w:rFonts w:ascii="Times New Roman" w:eastAsia="Arial" w:hAnsi="Times New Roman" w:cs="Times New Roman"/>
            <w:bCs/>
          </w:rPr>
          <w:t>https://doi.org/10.1079/9780851994321.0031</w:t>
        </w:r>
      </w:hyperlink>
    </w:p>
    <w:p w14:paraId="2BAAE30A"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Lynch, A. J., Thompson, L. M., Beever, E. A., Cole, D. N., Engman, A. C., Hawkins Hoffman, C., Jackson, S. T., Krabbenhoft, T. J., Lawrence, D. J., </w:t>
      </w:r>
      <w:proofErr w:type="spellStart"/>
      <w:r w:rsidRPr="00697C18">
        <w:rPr>
          <w:rFonts w:ascii="Times New Roman" w:eastAsia="Arial" w:hAnsi="Times New Roman" w:cs="Times New Roman"/>
          <w:bCs/>
        </w:rPr>
        <w:t>Limpinsel</w:t>
      </w:r>
      <w:proofErr w:type="spellEnd"/>
      <w:r w:rsidRPr="00697C18">
        <w:rPr>
          <w:rFonts w:ascii="Times New Roman" w:eastAsia="Arial" w:hAnsi="Times New Roman" w:cs="Times New Roman"/>
          <w:bCs/>
        </w:rPr>
        <w:t xml:space="preserve">, D., Magill, R. T., Melvin, T. A., Morton, J. M., Newman, R. A., Peterson, J. O., Porath, M. T., Rahel, F. J., Schuurman, G. W., Sethi, S. A., &amp; Wilkening, J. L. (2021). Managing for </w:t>
      </w:r>
      <w:proofErr w:type="spellStart"/>
      <w:r w:rsidRPr="00697C18">
        <w:rPr>
          <w:rFonts w:ascii="Times New Roman" w:eastAsia="Arial" w:hAnsi="Times New Roman" w:cs="Times New Roman"/>
          <w:bCs/>
        </w:rPr>
        <w:t>RADical</w:t>
      </w:r>
      <w:proofErr w:type="spellEnd"/>
      <w:r w:rsidRPr="00697C18">
        <w:rPr>
          <w:rFonts w:ascii="Times New Roman" w:eastAsia="Arial" w:hAnsi="Times New Roman" w:cs="Times New Roman"/>
          <w:bCs/>
        </w:rPr>
        <w:t xml:space="preserve"> ecosystem change: Applying </w:t>
      </w:r>
      <w:r w:rsidRPr="00697C18">
        <w:rPr>
          <w:rFonts w:ascii="Times New Roman" w:eastAsia="Arial" w:hAnsi="Times New Roman" w:cs="Times New Roman"/>
          <w:bCs/>
        </w:rPr>
        <w:lastRenderedPageBreak/>
        <w:t xml:space="preserve">the Resist-Accept-Direct (RAD) framework. </w:t>
      </w:r>
      <w:r w:rsidRPr="00697C18">
        <w:rPr>
          <w:rFonts w:ascii="Times New Roman" w:eastAsia="Arial" w:hAnsi="Times New Roman" w:cs="Times New Roman"/>
          <w:bCs/>
          <w:i/>
          <w:iCs/>
        </w:rPr>
        <w:t>Frontiers in Ecology and the Environment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w:t>
      </w:r>
      <w:r w:rsidRPr="00697C18">
        <w:rPr>
          <w:rFonts w:ascii="Times New Roman" w:eastAsia="Arial" w:hAnsi="Times New Roman" w:cs="Times New Roman"/>
          <w:bCs/>
        </w:rPr>
        <w:t xml:space="preserve">(8), 461–469. </w:t>
      </w:r>
      <w:hyperlink r:id="rId50" w:history="1">
        <w:r w:rsidRPr="00697C18">
          <w:rPr>
            <w:rStyle w:val="Hyperlink"/>
            <w:rFonts w:ascii="Times New Roman" w:eastAsia="Arial" w:hAnsi="Times New Roman" w:cs="Times New Roman"/>
            <w:bCs/>
          </w:rPr>
          <w:t>https://doi.org/10.1002/fee.2377</w:t>
        </w:r>
      </w:hyperlink>
    </w:p>
    <w:p w14:paraId="040DFF7B" w14:textId="6581ADDF" w:rsidR="002C5646" w:rsidRDefault="002C5646" w:rsidP="00697C18">
      <w:pPr>
        <w:spacing w:line="240" w:lineRule="auto"/>
        <w:rPr>
          <w:rFonts w:ascii="Times New Roman" w:eastAsia="Arial" w:hAnsi="Times New Roman" w:cs="Times New Roman"/>
          <w:bCs/>
        </w:rPr>
      </w:pPr>
      <w:r w:rsidRPr="002C5646">
        <w:rPr>
          <w:rFonts w:ascii="Times New Roman" w:eastAsia="Arial" w:hAnsi="Times New Roman" w:cs="Times New Roman"/>
          <w:bCs/>
        </w:rPr>
        <w:t xml:space="preserve">Martinez Arbizu P (2017). </w:t>
      </w:r>
      <w:proofErr w:type="spellStart"/>
      <w:r w:rsidRPr="002C5646">
        <w:rPr>
          <w:rFonts w:ascii="Times New Roman" w:eastAsia="Arial" w:hAnsi="Times New Roman" w:cs="Times New Roman"/>
          <w:bCs/>
          <w:i/>
          <w:iCs/>
        </w:rPr>
        <w:t>pairwiseAdonis</w:t>
      </w:r>
      <w:proofErr w:type="spellEnd"/>
      <w:r w:rsidRPr="002C5646">
        <w:rPr>
          <w:rFonts w:ascii="Times New Roman" w:eastAsia="Arial" w:hAnsi="Times New Roman" w:cs="Times New Roman"/>
          <w:bCs/>
          <w:i/>
          <w:iCs/>
        </w:rPr>
        <w:t>: Pairwise Multilevel Comparison using Adonis</w:t>
      </w:r>
      <w:r w:rsidRPr="002C5646">
        <w:rPr>
          <w:rFonts w:ascii="Times New Roman" w:eastAsia="Arial" w:hAnsi="Times New Roman" w:cs="Times New Roman"/>
          <w:bCs/>
        </w:rPr>
        <w:t xml:space="preserve">. R package version 0.4.1, commit cb190f7668a0c82c0b0853927db239e7b9ec3e83, </w:t>
      </w:r>
      <w:hyperlink r:id="rId51" w:history="1">
        <w:r w:rsidRPr="002C5646">
          <w:rPr>
            <w:rStyle w:val="Hyperlink"/>
            <w:rFonts w:ascii="Times New Roman" w:eastAsia="Arial" w:hAnsi="Times New Roman" w:cs="Times New Roman"/>
            <w:bCs/>
          </w:rPr>
          <w:t>https://github.com/pmartinezarbizu/pairwiseAdonis</w:t>
        </w:r>
      </w:hyperlink>
      <w:r w:rsidRPr="002C5646">
        <w:rPr>
          <w:rFonts w:ascii="Times New Roman" w:eastAsia="Arial" w:hAnsi="Times New Roman" w:cs="Times New Roman"/>
          <w:bCs/>
        </w:rPr>
        <w:t>.</w:t>
      </w:r>
    </w:p>
    <w:p w14:paraId="3B55E0AB" w14:textId="73071C67" w:rsidR="000243C2" w:rsidRDefault="000243C2" w:rsidP="00697C18">
      <w:pPr>
        <w:spacing w:line="240" w:lineRule="auto"/>
        <w:rPr>
          <w:rFonts w:ascii="Times New Roman" w:eastAsia="Arial" w:hAnsi="Times New Roman" w:cs="Times New Roman"/>
          <w:bCs/>
        </w:rPr>
      </w:pPr>
      <w:r w:rsidRPr="000243C2">
        <w:rPr>
          <w:rFonts w:ascii="Times New Roman" w:eastAsia="Arial" w:hAnsi="Times New Roman" w:cs="Times New Roman"/>
          <w:bCs/>
        </w:rPr>
        <w:t xml:space="preserve">McClure, E. J., Coop, J. D., Guiterman, C. H., Margolis, E. Q., &amp; Parks, S. A. (2024). Contemporary fires are less frequent but more severe in dry conifer forests of the southwestern United States. </w:t>
      </w:r>
      <w:r w:rsidRPr="000243C2">
        <w:rPr>
          <w:rFonts w:ascii="Times New Roman" w:eastAsia="Arial" w:hAnsi="Times New Roman" w:cs="Times New Roman"/>
          <w:bCs/>
          <w:i/>
          <w:iCs/>
        </w:rPr>
        <w:t>Communications Earth &amp; Environment</w:t>
      </w:r>
      <w:r w:rsidRPr="000243C2">
        <w:rPr>
          <w:rFonts w:ascii="Times New Roman" w:eastAsia="Arial" w:hAnsi="Times New Roman" w:cs="Times New Roman"/>
          <w:bCs/>
        </w:rPr>
        <w:t xml:space="preserve">, </w:t>
      </w:r>
      <w:r w:rsidRPr="000243C2">
        <w:rPr>
          <w:rFonts w:ascii="Times New Roman" w:eastAsia="Arial" w:hAnsi="Times New Roman" w:cs="Times New Roman"/>
          <w:bCs/>
          <w:i/>
          <w:iCs/>
        </w:rPr>
        <w:t>5</w:t>
      </w:r>
      <w:r w:rsidRPr="000243C2">
        <w:rPr>
          <w:rFonts w:ascii="Times New Roman" w:eastAsia="Arial" w:hAnsi="Times New Roman" w:cs="Times New Roman"/>
          <w:bCs/>
        </w:rPr>
        <w:t xml:space="preserve">(1), 1–11. </w:t>
      </w:r>
      <w:hyperlink r:id="rId52" w:history="1">
        <w:r w:rsidRPr="000243C2">
          <w:rPr>
            <w:rStyle w:val="Hyperlink"/>
            <w:rFonts w:ascii="Times New Roman" w:eastAsia="Arial" w:hAnsi="Times New Roman" w:cs="Times New Roman"/>
            <w:bCs/>
          </w:rPr>
          <w:t>https://doi.org/10.1038/s43247-024-01686-z</w:t>
        </w:r>
      </w:hyperlink>
    </w:p>
    <w:p w14:paraId="55D4D3EB" w14:textId="70A3147D"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McCune, B., Grace, J. B., &amp; Urban, D. L. (2002). </w:t>
      </w:r>
      <w:r w:rsidRPr="00697C18">
        <w:rPr>
          <w:rFonts w:ascii="Times New Roman" w:eastAsia="Arial" w:hAnsi="Times New Roman" w:cs="Times New Roman"/>
          <w:bCs/>
          <w:i/>
          <w:iCs/>
        </w:rPr>
        <w:t>Analysis of ecological communities</w:t>
      </w:r>
      <w:r w:rsidRPr="00697C18">
        <w:rPr>
          <w:rFonts w:ascii="Times New Roman" w:eastAsia="Arial" w:hAnsi="Times New Roman" w:cs="Times New Roman"/>
          <w:bCs/>
        </w:rPr>
        <w:t xml:space="preserve"> (2nd printing). </w:t>
      </w:r>
      <w:proofErr w:type="spellStart"/>
      <w:r w:rsidRPr="00697C18">
        <w:rPr>
          <w:rFonts w:ascii="Times New Roman" w:eastAsia="Arial" w:hAnsi="Times New Roman" w:cs="Times New Roman"/>
          <w:bCs/>
        </w:rPr>
        <w:t>MjM</w:t>
      </w:r>
      <w:proofErr w:type="spellEnd"/>
      <w:r w:rsidRPr="00697C18">
        <w:rPr>
          <w:rFonts w:ascii="Times New Roman" w:eastAsia="Arial" w:hAnsi="Times New Roman" w:cs="Times New Roman"/>
          <w:bCs/>
        </w:rPr>
        <w:t xml:space="preserve"> Software Design.</w:t>
      </w:r>
    </w:p>
    <w:p w14:paraId="60D2BDAE"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McGill, B. J., Enquist, B. J., Weiher, E., &amp; Westoby, M. (2006). Rebuilding community ecology from functional traits. </w:t>
      </w:r>
      <w:r w:rsidRPr="00697C18">
        <w:rPr>
          <w:rFonts w:ascii="Times New Roman" w:eastAsia="Arial" w:hAnsi="Times New Roman" w:cs="Times New Roman"/>
          <w:bCs/>
          <w:i/>
          <w:iCs/>
        </w:rPr>
        <w:t>Trends in Ecology &amp; Evolution</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21</w:t>
      </w:r>
      <w:r w:rsidRPr="00697C18">
        <w:rPr>
          <w:rFonts w:ascii="Times New Roman" w:eastAsia="Arial" w:hAnsi="Times New Roman" w:cs="Times New Roman"/>
          <w:bCs/>
        </w:rPr>
        <w:t xml:space="preserve">(4), 178–185. </w:t>
      </w:r>
      <w:hyperlink r:id="rId53" w:history="1">
        <w:r w:rsidRPr="00697C18">
          <w:rPr>
            <w:rStyle w:val="Hyperlink"/>
            <w:rFonts w:ascii="Times New Roman" w:eastAsia="Arial" w:hAnsi="Times New Roman" w:cs="Times New Roman"/>
            <w:bCs/>
          </w:rPr>
          <w:t>https://doi.org/10.1016/j.tree.2006.02.002</w:t>
        </w:r>
      </w:hyperlink>
    </w:p>
    <w:p w14:paraId="0FC397DA"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McGlone, C. M., &amp; Egan, D. (2009). The Role of Fire in the Establishment and Spread of Nonnative Plants in Arizona Ponderosa Pine Forests: A Review. </w:t>
      </w:r>
      <w:r w:rsidRPr="00697C18">
        <w:rPr>
          <w:rFonts w:ascii="Times New Roman" w:eastAsia="Arial" w:hAnsi="Times New Roman" w:cs="Times New Roman"/>
          <w:bCs/>
          <w:i/>
          <w:iCs/>
        </w:rPr>
        <w:t>Journal of the Arizona-Nevada Academy of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41</w:t>
      </w:r>
      <w:r w:rsidRPr="00697C18">
        <w:rPr>
          <w:rFonts w:ascii="Times New Roman" w:eastAsia="Arial" w:hAnsi="Times New Roman" w:cs="Times New Roman"/>
          <w:bCs/>
        </w:rPr>
        <w:t xml:space="preserve">(2), 75–86. </w:t>
      </w:r>
      <w:hyperlink r:id="rId54" w:history="1">
        <w:r w:rsidRPr="00697C18">
          <w:rPr>
            <w:rStyle w:val="Hyperlink"/>
            <w:rFonts w:ascii="Times New Roman" w:eastAsia="Arial" w:hAnsi="Times New Roman" w:cs="Times New Roman"/>
            <w:bCs/>
          </w:rPr>
          <w:t>https://doi.org/10.2181/036.041.0206</w:t>
        </w:r>
      </w:hyperlink>
    </w:p>
    <w:p w14:paraId="5DA53F4A"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McGlone, C. M., Sieg, C. H., &amp; Kolb, T. E. (2011). Invasion resistance and persistence: Established plants win, even with disturbance and high propagule pressure. </w:t>
      </w:r>
      <w:r w:rsidRPr="00697C18">
        <w:rPr>
          <w:rFonts w:ascii="Times New Roman" w:eastAsia="Arial" w:hAnsi="Times New Roman" w:cs="Times New Roman"/>
          <w:bCs/>
          <w:i/>
          <w:iCs/>
        </w:rPr>
        <w:t>Biological Invasions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13</w:t>
      </w:r>
      <w:r w:rsidRPr="00697C18">
        <w:rPr>
          <w:rFonts w:ascii="Times New Roman" w:eastAsia="Arial" w:hAnsi="Times New Roman" w:cs="Times New Roman"/>
          <w:bCs/>
        </w:rPr>
        <w:t xml:space="preserve">(2), 291–304. </w:t>
      </w:r>
      <w:hyperlink r:id="rId55" w:history="1">
        <w:r w:rsidRPr="00697C18">
          <w:rPr>
            <w:rStyle w:val="Hyperlink"/>
            <w:rFonts w:ascii="Times New Roman" w:eastAsia="Arial" w:hAnsi="Times New Roman" w:cs="Times New Roman"/>
            <w:bCs/>
          </w:rPr>
          <w:t>https://doi.org/10.1007/s10530-010-9806-8</w:t>
        </w:r>
      </w:hyperlink>
    </w:p>
    <w:p w14:paraId="2779E37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McGlone, C. M., Stoddard, M. T., Springer, J. D., Daniels, M. L., </w:t>
      </w:r>
      <w:proofErr w:type="spellStart"/>
      <w:r w:rsidRPr="00697C18">
        <w:rPr>
          <w:rFonts w:ascii="Times New Roman" w:eastAsia="Arial" w:hAnsi="Times New Roman" w:cs="Times New Roman"/>
          <w:bCs/>
        </w:rPr>
        <w:t>Fulé</w:t>
      </w:r>
      <w:proofErr w:type="spellEnd"/>
      <w:r w:rsidRPr="00697C18">
        <w:rPr>
          <w:rFonts w:ascii="Times New Roman" w:eastAsia="Arial" w:hAnsi="Times New Roman" w:cs="Times New Roman"/>
          <w:bCs/>
        </w:rPr>
        <w:t xml:space="preserve">, P. Z., &amp; Wallace Covington, W. (2012). Nonnative species influence vegetative response to ecological restoration: Two forests with divergent restoration outcomes.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285</w:t>
      </w:r>
      <w:r w:rsidRPr="00697C18">
        <w:rPr>
          <w:rFonts w:ascii="Times New Roman" w:eastAsia="Arial" w:hAnsi="Times New Roman" w:cs="Times New Roman"/>
          <w:bCs/>
        </w:rPr>
        <w:t xml:space="preserve">, 195–203. </w:t>
      </w:r>
      <w:hyperlink r:id="rId56" w:history="1">
        <w:r w:rsidRPr="00697C18">
          <w:rPr>
            <w:rStyle w:val="Hyperlink"/>
            <w:rFonts w:ascii="Times New Roman" w:eastAsia="Arial" w:hAnsi="Times New Roman" w:cs="Times New Roman"/>
            <w:bCs/>
          </w:rPr>
          <w:t>https://doi.org/10.1016/j.foreco.2012.08.022</w:t>
        </w:r>
      </w:hyperlink>
    </w:p>
    <w:p w14:paraId="0A17D6B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Meador, A. J. Sánchez., </w:t>
      </w:r>
      <w:proofErr w:type="spellStart"/>
      <w:r w:rsidRPr="00697C18">
        <w:rPr>
          <w:rFonts w:ascii="Times New Roman" w:eastAsia="Arial" w:hAnsi="Times New Roman" w:cs="Times New Roman"/>
          <w:bCs/>
        </w:rPr>
        <w:t>Parysow</w:t>
      </w:r>
      <w:proofErr w:type="spellEnd"/>
      <w:r w:rsidRPr="00697C18">
        <w:rPr>
          <w:rFonts w:ascii="Times New Roman" w:eastAsia="Arial" w:hAnsi="Times New Roman" w:cs="Times New Roman"/>
          <w:bCs/>
        </w:rPr>
        <w:t xml:space="preserve">, P. F., &amp; Moore, M. M. (2010). Historical Stem-Mapped Permanent Plots Increase Precision of Reconstructed Reference Data in Ponderosa Pine Forests of Northern Arizona. </w:t>
      </w:r>
      <w:r w:rsidRPr="00697C18">
        <w:rPr>
          <w:rFonts w:ascii="Times New Roman" w:eastAsia="Arial" w:hAnsi="Times New Roman" w:cs="Times New Roman"/>
          <w:bCs/>
          <w:i/>
          <w:iCs/>
        </w:rPr>
        <w:t>Restoration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18</w:t>
      </w:r>
      <w:r w:rsidRPr="00697C18">
        <w:rPr>
          <w:rFonts w:ascii="Times New Roman" w:eastAsia="Arial" w:hAnsi="Times New Roman" w:cs="Times New Roman"/>
          <w:bCs/>
        </w:rPr>
        <w:t xml:space="preserve">(2), 224–234. </w:t>
      </w:r>
      <w:hyperlink r:id="rId57" w:history="1">
        <w:r w:rsidRPr="00697C18">
          <w:rPr>
            <w:rStyle w:val="Hyperlink"/>
            <w:rFonts w:ascii="Times New Roman" w:eastAsia="Arial" w:hAnsi="Times New Roman" w:cs="Times New Roman"/>
            <w:bCs/>
          </w:rPr>
          <w:t>https://doi.org/10.1111/j.1526-100X.2008.00442.x</w:t>
        </w:r>
      </w:hyperlink>
    </w:p>
    <w:p w14:paraId="4F953B2B"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Miller, J. E. D., &amp; Safford, H. D. (2020). Are plant community responses to wildfire contingent upon historical disturbance regimes? </w:t>
      </w:r>
      <w:r w:rsidRPr="00697C18">
        <w:rPr>
          <w:rFonts w:ascii="Times New Roman" w:eastAsia="Arial" w:hAnsi="Times New Roman" w:cs="Times New Roman"/>
          <w:bCs/>
          <w:i/>
          <w:iCs/>
        </w:rPr>
        <w:t>Global Ecology and Biogeography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29</w:t>
      </w:r>
      <w:r w:rsidRPr="00697C18">
        <w:rPr>
          <w:rFonts w:ascii="Times New Roman" w:eastAsia="Arial" w:hAnsi="Times New Roman" w:cs="Times New Roman"/>
          <w:bCs/>
        </w:rPr>
        <w:t xml:space="preserve">(10), 1621–1633. </w:t>
      </w:r>
      <w:hyperlink r:id="rId58" w:history="1">
        <w:r w:rsidRPr="00697C18">
          <w:rPr>
            <w:rStyle w:val="Hyperlink"/>
            <w:rFonts w:ascii="Times New Roman" w:eastAsia="Arial" w:hAnsi="Times New Roman" w:cs="Times New Roman"/>
            <w:bCs/>
          </w:rPr>
          <w:t>https://doi.org/10.1111/geb.13115</w:t>
        </w:r>
      </w:hyperlink>
    </w:p>
    <w:p w14:paraId="2B0BB0CC"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Mueller, S. E., Thode, A. E., Margolis, E. Q., Yocom, L. L., Young, J. D., &amp; Iniguez, J. M. (2020). Climate relationships with increasing wildfire in the southwestern US from 1984 to 2015.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460</w:t>
      </w:r>
      <w:r w:rsidRPr="00697C18">
        <w:rPr>
          <w:rFonts w:ascii="Times New Roman" w:eastAsia="Arial" w:hAnsi="Times New Roman" w:cs="Times New Roman"/>
          <w:bCs/>
        </w:rPr>
        <w:t xml:space="preserve">, 117861. </w:t>
      </w:r>
      <w:hyperlink r:id="rId59" w:history="1">
        <w:r w:rsidRPr="00697C18">
          <w:rPr>
            <w:rStyle w:val="Hyperlink"/>
            <w:rFonts w:ascii="Times New Roman" w:eastAsia="Arial" w:hAnsi="Times New Roman" w:cs="Times New Roman"/>
            <w:bCs/>
          </w:rPr>
          <w:t>https://doi.org/10.1016/j.foreco.2019.117861</w:t>
        </w:r>
      </w:hyperlink>
    </w:p>
    <w:p w14:paraId="7C2E2DFA" w14:textId="0C063F6E" w:rsidR="000D286C" w:rsidRDefault="000D286C" w:rsidP="00697C18">
      <w:pPr>
        <w:spacing w:line="240" w:lineRule="auto"/>
        <w:rPr>
          <w:rFonts w:ascii="Times New Roman" w:eastAsia="Arial" w:hAnsi="Times New Roman" w:cs="Times New Roman"/>
          <w:bCs/>
        </w:rPr>
      </w:pPr>
      <w:r w:rsidRPr="000D286C">
        <w:rPr>
          <w:rFonts w:ascii="Times New Roman" w:eastAsia="Arial" w:hAnsi="Times New Roman" w:cs="Times New Roman"/>
          <w:bCs/>
        </w:rPr>
        <w:t xml:space="preserve">National Weather Service. (2025) 2024 Northern Arizona Climate Review, weather.gov. Available at: </w:t>
      </w:r>
      <w:hyperlink r:id="rId60" w:history="1">
        <w:r w:rsidR="00E774E8" w:rsidRPr="00CE2ECB">
          <w:rPr>
            <w:rStyle w:val="Hyperlink"/>
            <w:rFonts w:ascii="Times New Roman" w:eastAsia="Arial" w:hAnsi="Times New Roman" w:cs="Times New Roman"/>
            <w:bCs/>
          </w:rPr>
          <w:t>https://www.weather.gov/media/fgz/MonthlyYearlyReview/2024Review.pdf</w:t>
        </w:r>
      </w:hyperlink>
    </w:p>
    <w:p w14:paraId="15D884BE" w14:textId="34E63585" w:rsidR="00E774E8" w:rsidRDefault="00E774E8" w:rsidP="00697C18">
      <w:pPr>
        <w:spacing w:line="240" w:lineRule="auto"/>
        <w:rPr>
          <w:rFonts w:ascii="Times New Roman" w:eastAsia="Arial" w:hAnsi="Times New Roman" w:cs="Times New Roman"/>
          <w:bCs/>
        </w:rPr>
      </w:pPr>
      <w:r w:rsidRPr="00E774E8">
        <w:rPr>
          <w:rFonts w:ascii="Times New Roman" w:eastAsia="Arial" w:hAnsi="Times New Roman" w:cs="Times New Roman"/>
          <w:bCs/>
        </w:rPr>
        <w:t xml:space="preserve">Noll, J. &amp; Malis-Clark, K. (2020) Ask a Ranger: The Museum Fire, one year later, part two. AZ </w:t>
      </w:r>
      <w:proofErr w:type="spellStart"/>
      <w:r w:rsidRPr="00E774E8">
        <w:rPr>
          <w:rFonts w:ascii="Times New Roman" w:eastAsia="Arial" w:hAnsi="Times New Roman" w:cs="Times New Roman"/>
          <w:bCs/>
        </w:rPr>
        <w:t>Dly</w:t>
      </w:r>
      <w:proofErr w:type="spellEnd"/>
      <w:r w:rsidRPr="00E774E8">
        <w:rPr>
          <w:rFonts w:ascii="Times New Roman" w:eastAsia="Arial" w:hAnsi="Times New Roman" w:cs="Times New Roman"/>
          <w:bCs/>
        </w:rPr>
        <w:t>. Sun. Available from: https://azdailysun.com/news/local/enviro/ask-a-ranger-themuseum-</w:t>
      </w:r>
      <w:r w:rsidRPr="00E774E8">
        <w:rPr>
          <w:rFonts w:ascii="Times New Roman" w:eastAsia="Arial" w:hAnsi="Times New Roman" w:cs="Times New Roman"/>
          <w:bCs/>
        </w:rPr>
        <w:lastRenderedPageBreak/>
        <w:t>fire-one-year-later-part-two/article_01b01126-8aa9-5240-b942f39effe0fecf.html [Accessed 24th April 2025].</w:t>
      </w:r>
    </w:p>
    <w:p w14:paraId="46386C12" w14:textId="219FDE9E" w:rsidR="00C519D4" w:rsidRDefault="00C519D4" w:rsidP="00697C18">
      <w:pPr>
        <w:spacing w:line="240" w:lineRule="auto"/>
        <w:rPr>
          <w:rFonts w:ascii="Times New Roman" w:eastAsia="Arial" w:hAnsi="Times New Roman" w:cs="Times New Roman"/>
          <w:bCs/>
        </w:rPr>
      </w:pPr>
      <w:r w:rsidRPr="00C519D4">
        <w:rPr>
          <w:rFonts w:ascii="Times New Roman" w:eastAsia="Arial" w:hAnsi="Times New Roman" w:cs="Times New Roman"/>
          <w:bCs/>
        </w:rPr>
        <w:t xml:space="preserve">Oksanen J, Simpson G, Blanchet F, Kindt R, Legendre P, Minchin P, O'Hara R, Solymos P, Stevens M, </w:t>
      </w:r>
      <w:proofErr w:type="spellStart"/>
      <w:r w:rsidRPr="00C519D4">
        <w:rPr>
          <w:rFonts w:ascii="Times New Roman" w:eastAsia="Arial" w:hAnsi="Times New Roman" w:cs="Times New Roman"/>
          <w:bCs/>
        </w:rPr>
        <w:t>Szoecs</w:t>
      </w:r>
      <w:proofErr w:type="spellEnd"/>
      <w:r w:rsidRPr="00C519D4">
        <w:rPr>
          <w:rFonts w:ascii="Times New Roman" w:eastAsia="Arial" w:hAnsi="Times New Roman" w:cs="Times New Roman"/>
          <w:bCs/>
        </w:rPr>
        <w:t xml:space="preserve"> E, Wagner H, Barbour M, Bedward M, Bolker B, </w:t>
      </w:r>
      <w:proofErr w:type="spellStart"/>
      <w:r w:rsidRPr="00C519D4">
        <w:rPr>
          <w:rFonts w:ascii="Times New Roman" w:eastAsia="Arial" w:hAnsi="Times New Roman" w:cs="Times New Roman"/>
          <w:bCs/>
        </w:rPr>
        <w:t>Borcard</w:t>
      </w:r>
      <w:proofErr w:type="spellEnd"/>
      <w:r w:rsidRPr="00C519D4">
        <w:rPr>
          <w:rFonts w:ascii="Times New Roman" w:eastAsia="Arial" w:hAnsi="Times New Roman" w:cs="Times New Roman"/>
          <w:bCs/>
        </w:rPr>
        <w:t xml:space="preserve"> D, Carvalho G, Chirico M, De Caceres M, Durand S, Evangelista H, </w:t>
      </w:r>
      <w:proofErr w:type="spellStart"/>
      <w:r w:rsidRPr="00C519D4">
        <w:rPr>
          <w:rFonts w:ascii="Times New Roman" w:eastAsia="Arial" w:hAnsi="Times New Roman" w:cs="Times New Roman"/>
          <w:bCs/>
        </w:rPr>
        <w:t>FitzJohn</w:t>
      </w:r>
      <w:proofErr w:type="spellEnd"/>
      <w:r w:rsidRPr="00C519D4">
        <w:rPr>
          <w:rFonts w:ascii="Times New Roman" w:eastAsia="Arial" w:hAnsi="Times New Roman" w:cs="Times New Roman"/>
          <w:bCs/>
        </w:rPr>
        <w:t xml:space="preserve"> R, Friendly M, </w:t>
      </w:r>
      <w:proofErr w:type="spellStart"/>
      <w:r w:rsidRPr="00C519D4">
        <w:rPr>
          <w:rFonts w:ascii="Times New Roman" w:eastAsia="Arial" w:hAnsi="Times New Roman" w:cs="Times New Roman"/>
          <w:bCs/>
        </w:rPr>
        <w:t>Furneaux</w:t>
      </w:r>
      <w:proofErr w:type="spellEnd"/>
      <w:r w:rsidRPr="00C519D4">
        <w:rPr>
          <w:rFonts w:ascii="Times New Roman" w:eastAsia="Arial" w:hAnsi="Times New Roman" w:cs="Times New Roman"/>
          <w:bCs/>
        </w:rPr>
        <w:t xml:space="preserve"> B, Hannigan G, Hill M, Lahti L, McGlinn D, Ouellette M, Ribeiro Cunha E, Smith T, Stier A, Ter Braak C, Weedon J, Borman T (2025). </w:t>
      </w:r>
      <w:r w:rsidRPr="00C519D4">
        <w:rPr>
          <w:rFonts w:ascii="Times New Roman" w:eastAsia="Arial" w:hAnsi="Times New Roman" w:cs="Times New Roman"/>
          <w:bCs/>
          <w:i/>
          <w:iCs/>
        </w:rPr>
        <w:t>vegan: Community Ecology Package</w:t>
      </w:r>
      <w:r w:rsidRPr="00C519D4">
        <w:rPr>
          <w:rFonts w:ascii="Times New Roman" w:eastAsia="Arial" w:hAnsi="Times New Roman" w:cs="Times New Roman"/>
          <w:bCs/>
        </w:rPr>
        <w:t xml:space="preserve">. </w:t>
      </w:r>
      <w:proofErr w:type="gramStart"/>
      <w:r w:rsidRPr="00C519D4">
        <w:rPr>
          <w:rFonts w:ascii="Times New Roman" w:eastAsia="Arial" w:hAnsi="Times New Roman" w:cs="Times New Roman"/>
          <w:bCs/>
        </w:rPr>
        <w:t>doi:10.32614/</w:t>
      </w:r>
      <w:proofErr w:type="spellStart"/>
      <w:r w:rsidRPr="00C519D4">
        <w:rPr>
          <w:rFonts w:ascii="Times New Roman" w:eastAsia="Arial" w:hAnsi="Times New Roman" w:cs="Times New Roman"/>
          <w:bCs/>
        </w:rPr>
        <w:t>CRAN.package.vegan</w:t>
      </w:r>
      <w:proofErr w:type="spellEnd"/>
      <w:proofErr w:type="gramEnd"/>
      <w:r w:rsidRPr="00C519D4">
        <w:rPr>
          <w:rFonts w:ascii="Times New Roman" w:eastAsia="Arial" w:hAnsi="Times New Roman" w:cs="Times New Roman"/>
          <w:bCs/>
        </w:rPr>
        <w:t xml:space="preserve">, R package version 2.6-10, </w:t>
      </w:r>
      <w:hyperlink r:id="rId61" w:history="1">
        <w:r w:rsidRPr="00C519D4">
          <w:rPr>
            <w:rStyle w:val="Hyperlink"/>
            <w:rFonts w:ascii="Times New Roman" w:eastAsia="Arial" w:hAnsi="Times New Roman" w:cs="Times New Roman"/>
            <w:bCs/>
          </w:rPr>
          <w:t>https://CRAN.R-project.org/package=vegan</w:t>
        </w:r>
      </w:hyperlink>
      <w:r w:rsidRPr="00C519D4">
        <w:rPr>
          <w:rFonts w:ascii="Times New Roman" w:eastAsia="Arial" w:hAnsi="Times New Roman" w:cs="Times New Roman"/>
          <w:bCs/>
        </w:rPr>
        <w:t>.</w:t>
      </w:r>
    </w:p>
    <w:p w14:paraId="7A8A4338" w14:textId="25EC7AC2"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Overpeck, J. T., &amp; Udall, B. (2020). Climate change and the aridification of North America. </w:t>
      </w:r>
      <w:r w:rsidRPr="00697C18">
        <w:rPr>
          <w:rFonts w:ascii="Times New Roman" w:eastAsia="Arial" w:hAnsi="Times New Roman" w:cs="Times New Roman"/>
          <w:bCs/>
          <w:i/>
          <w:iCs/>
        </w:rPr>
        <w:t>Proceedings of the National Academy of Sciences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117</w:t>
      </w:r>
      <w:r w:rsidRPr="00697C18">
        <w:rPr>
          <w:rFonts w:ascii="Times New Roman" w:eastAsia="Arial" w:hAnsi="Times New Roman" w:cs="Times New Roman"/>
          <w:bCs/>
        </w:rPr>
        <w:t xml:space="preserve">(22), 11856–11858. </w:t>
      </w:r>
      <w:hyperlink r:id="rId62" w:history="1">
        <w:r w:rsidRPr="00697C18">
          <w:rPr>
            <w:rStyle w:val="Hyperlink"/>
            <w:rFonts w:ascii="Times New Roman" w:eastAsia="Arial" w:hAnsi="Times New Roman" w:cs="Times New Roman"/>
            <w:bCs/>
          </w:rPr>
          <w:t>https://doi.org/10.1073/pnas.2006323117</w:t>
        </w:r>
      </w:hyperlink>
    </w:p>
    <w:p w14:paraId="2541B5A1" w14:textId="77777777" w:rsid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Parks, S. A., &amp; </w:t>
      </w:r>
      <w:proofErr w:type="spellStart"/>
      <w:r w:rsidRPr="00697C18">
        <w:rPr>
          <w:rFonts w:ascii="Times New Roman" w:eastAsia="Arial" w:hAnsi="Times New Roman" w:cs="Times New Roman"/>
          <w:bCs/>
        </w:rPr>
        <w:t>Abatzoglou</w:t>
      </w:r>
      <w:proofErr w:type="spellEnd"/>
      <w:r w:rsidRPr="00697C18">
        <w:rPr>
          <w:rFonts w:ascii="Times New Roman" w:eastAsia="Arial" w:hAnsi="Times New Roman" w:cs="Times New Roman"/>
          <w:bCs/>
        </w:rPr>
        <w:t xml:space="preserve">, J. T. (2020). Warmer and Drier Fire Seasons Contribute to Increases in Area Burned at High Severity in Western US Forests From 1985 to 2017. </w:t>
      </w:r>
      <w:r w:rsidRPr="00697C18">
        <w:rPr>
          <w:rFonts w:ascii="Times New Roman" w:eastAsia="Arial" w:hAnsi="Times New Roman" w:cs="Times New Roman"/>
          <w:bCs/>
          <w:i/>
          <w:iCs/>
        </w:rPr>
        <w:t>Geophysical Research Letters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47</w:t>
      </w:r>
      <w:r w:rsidRPr="00697C18">
        <w:rPr>
          <w:rFonts w:ascii="Times New Roman" w:eastAsia="Arial" w:hAnsi="Times New Roman" w:cs="Times New Roman"/>
          <w:bCs/>
        </w:rPr>
        <w:t xml:space="preserve">(22), e2020GL089858. </w:t>
      </w:r>
      <w:hyperlink r:id="rId63" w:history="1">
        <w:r w:rsidRPr="00697C18">
          <w:rPr>
            <w:rStyle w:val="Hyperlink"/>
            <w:rFonts w:ascii="Times New Roman" w:eastAsia="Arial" w:hAnsi="Times New Roman" w:cs="Times New Roman"/>
            <w:bCs/>
          </w:rPr>
          <w:t>https://doi.org/10.1029/2020GL089858</w:t>
        </w:r>
      </w:hyperlink>
    </w:p>
    <w:p w14:paraId="5A638E97" w14:textId="0A6D2EF0" w:rsidR="002C2042" w:rsidRPr="00697C18" w:rsidRDefault="002C2042" w:rsidP="00697C18">
      <w:pPr>
        <w:spacing w:line="240" w:lineRule="auto"/>
        <w:rPr>
          <w:rFonts w:ascii="Times New Roman" w:eastAsia="Arial" w:hAnsi="Times New Roman" w:cs="Times New Roman"/>
          <w:bCs/>
        </w:rPr>
      </w:pPr>
      <w:r w:rsidRPr="002C2042">
        <w:rPr>
          <w:rFonts w:ascii="Times New Roman" w:eastAsia="Arial" w:hAnsi="Times New Roman" w:cs="Times New Roman"/>
          <w:bCs/>
        </w:rPr>
        <w:t xml:space="preserve">Parson, Annette; Robichaud, Peter R.; Lewis, Sarah A.; Napper, Carolyn; Clark, Jess T. 2010. </w:t>
      </w:r>
      <w:r w:rsidRPr="002C2042">
        <w:rPr>
          <w:rFonts w:ascii="Times New Roman" w:eastAsia="Arial" w:hAnsi="Times New Roman" w:cs="Times New Roman"/>
          <w:b/>
          <w:bCs/>
        </w:rPr>
        <w:t>Field guide for mapping post-fire soil burn severity</w:t>
      </w:r>
      <w:r w:rsidRPr="002C2042">
        <w:rPr>
          <w:rFonts w:ascii="Times New Roman" w:eastAsia="Arial" w:hAnsi="Times New Roman" w:cs="Times New Roman"/>
          <w:bCs/>
        </w:rPr>
        <w:t>. Gen. Tech. Rep. RMRS-GTR-243. Fort Collins, CO: U.S. Department of Agriculture, Forest Service, Rocky Mountain Research Station. 49 p.</w:t>
      </w:r>
    </w:p>
    <w:p w14:paraId="64E1A5BF"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Pérez-Harguindeguy, N., Díaz, S., Garnier, E., </w:t>
      </w:r>
      <w:proofErr w:type="spellStart"/>
      <w:r w:rsidRPr="00697C18">
        <w:rPr>
          <w:rFonts w:ascii="Times New Roman" w:eastAsia="Arial" w:hAnsi="Times New Roman" w:cs="Times New Roman"/>
          <w:bCs/>
        </w:rPr>
        <w:t>Lavorel</w:t>
      </w:r>
      <w:proofErr w:type="spellEnd"/>
      <w:r w:rsidRPr="00697C18">
        <w:rPr>
          <w:rFonts w:ascii="Times New Roman" w:eastAsia="Arial" w:hAnsi="Times New Roman" w:cs="Times New Roman"/>
          <w:bCs/>
        </w:rPr>
        <w:t xml:space="preserve">, S., </w:t>
      </w:r>
      <w:proofErr w:type="spellStart"/>
      <w:r w:rsidRPr="00697C18">
        <w:rPr>
          <w:rFonts w:ascii="Times New Roman" w:eastAsia="Arial" w:hAnsi="Times New Roman" w:cs="Times New Roman"/>
          <w:bCs/>
        </w:rPr>
        <w:t>Poorter</w:t>
      </w:r>
      <w:proofErr w:type="spellEnd"/>
      <w:r w:rsidRPr="00697C18">
        <w:rPr>
          <w:rFonts w:ascii="Times New Roman" w:eastAsia="Arial" w:hAnsi="Times New Roman" w:cs="Times New Roman"/>
          <w:bCs/>
        </w:rPr>
        <w:t xml:space="preserve">, H., </w:t>
      </w:r>
      <w:proofErr w:type="spellStart"/>
      <w:r w:rsidRPr="00697C18">
        <w:rPr>
          <w:rFonts w:ascii="Times New Roman" w:eastAsia="Arial" w:hAnsi="Times New Roman" w:cs="Times New Roman"/>
          <w:bCs/>
        </w:rPr>
        <w:t>Jaureguiberry</w:t>
      </w:r>
      <w:proofErr w:type="spellEnd"/>
      <w:r w:rsidRPr="00697C18">
        <w:rPr>
          <w:rFonts w:ascii="Times New Roman" w:eastAsia="Arial" w:hAnsi="Times New Roman" w:cs="Times New Roman"/>
          <w:bCs/>
        </w:rPr>
        <w:t xml:space="preserve">, P., Bret-Harte, M. S., Cornwell, W. K., Craine, J. M., Gurvich, D. E., </w:t>
      </w:r>
      <w:proofErr w:type="spellStart"/>
      <w:r w:rsidRPr="00697C18">
        <w:rPr>
          <w:rFonts w:ascii="Times New Roman" w:eastAsia="Arial" w:hAnsi="Times New Roman" w:cs="Times New Roman"/>
          <w:bCs/>
        </w:rPr>
        <w:t>Urcelay</w:t>
      </w:r>
      <w:proofErr w:type="spellEnd"/>
      <w:r w:rsidRPr="00697C18">
        <w:rPr>
          <w:rFonts w:ascii="Times New Roman" w:eastAsia="Arial" w:hAnsi="Times New Roman" w:cs="Times New Roman"/>
          <w:bCs/>
        </w:rPr>
        <w:t xml:space="preserve">, C., </w:t>
      </w:r>
      <w:proofErr w:type="spellStart"/>
      <w:r w:rsidRPr="00697C18">
        <w:rPr>
          <w:rFonts w:ascii="Times New Roman" w:eastAsia="Arial" w:hAnsi="Times New Roman" w:cs="Times New Roman"/>
          <w:bCs/>
        </w:rPr>
        <w:t>Veneklaas</w:t>
      </w:r>
      <w:proofErr w:type="spellEnd"/>
      <w:r w:rsidRPr="00697C18">
        <w:rPr>
          <w:rFonts w:ascii="Times New Roman" w:eastAsia="Arial" w:hAnsi="Times New Roman" w:cs="Times New Roman"/>
          <w:bCs/>
        </w:rPr>
        <w:t xml:space="preserve">, E. J., Reich, P. B., </w:t>
      </w:r>
      <w:proofErr w:type="spellStart"/>
      <w:r w:rsidRPr="00697C18">
        <w:rPr>
          <w:rFonts w:ascii="Times New Roman" w:eastAsia="Arial" w:hAnsi="Times New Roman" w:cs="Times New Roman"/>
          <w:bCs/>
        </w:rPr>
        <w:t>Poorter</w:t>
      </w:r>
      <w:proofErr w:type="spellEnd"/>
      <w:r w:rsidRPr="00697C18">
        <w:rPr>
          <w:rFonts w:ascii="Times New Roman" w:eastAsia="Arial" w:hAnsi="Times New Roman" w:cs="Times New Roman"/>
          <w:bCs/>
        </w:rPr>
        <w:t xml:space="preserve">, L., Wright, I. J., Ray, P., Enrico, L., </w:t>
      </w:r>
      <w:proofErr w:type="spellStart"/>
      <w:r w:rsidRPr="00697C18">
        <w:rPr>
          <w:rFonts w:ascii="Times New Roman" w:eastAsia="Arial" w:hAnsi="Times New Roman" w:cs="Times New Roman"/>
          <w:bCs/>
        </w:rPr>
        <w:t>Pausas</w:t>
      </w:r>
      <w:proofErr w:type="spellEnd"/>
      <w:r w:rsidRPr="00697C18">
        <w:rPr>
          <w:rFonts w:ascii="Times New Roman" w:eastAsia="Arial" w:hAnsi="Times New Roman" w:cs="Times New Roman"/>
          <w:bCs/>
        </w:rPr>
        <w:t xml:space="preserve">, J. G., Vos, A. C. de, … Cornelissen, J. H. C. (2013). New handbook for </w:t>
      </w:r>
      <w:proofErr w:type="spellStart"/>
      <w:r w:rsidRPr="00697C18">
        <w:rPr>
          <w:rFonts w:ascii="Times New Roman" w:eastAsia="Arial" w:hAnsi="Times New Roman" w:cs="Times New Roman"/>
          <w:bCs/>
        </w:rPr>
        <w:t>standardised</w:t>
      </w:r>
      <w:proofErr w:type="spellEnd"/>
      <w:r w:rsidRPr="00697C18">
        <w:rPr>
          <w:rFonts w:ascii="Times New Roman" w:eastAsia="Arial" w:hAnsi="Times New Roman" w:cs="Times New Roman"/>
          <w:bCs/>
        </w:rPr>
        <w:t xml:space="preserve"> measurement of plant functional traits worldwide. </w:t>
      </w:r>
      <w:r w:rsidRPr="00697C18">
        <w:rPr>
          <w:rFonts w:ascii="Times New Roman" w:eastAsia="Arial" w:hAnsi="Times New Roman" w:cs="Times New Roman"/>
          <w:bCs/>
          <w:i/>
          <w:iCs/>
        </w:rPr>
        <w:t>Australian Journal of Botany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61</w:t>
      </w:r>
      <w:r w:rsidRPr="00697C18">
        <w:rPr>
          <w:rFonts w:ascii="Times New Roman" w:eastAsia="Arial" w:hAnsi="Times New Roman" w:cs="Times New Roman"/>
          <w:bCs/>
        </w:rPr>
        <w:t xml:space="preserve">(3), 167–234. </w:t>
      </w:r>
      <w:hyperlink r:id="rId64" w:history="1">
        <w:r w:rsidRPr="00697C18">
          <w:rPr>
            <w:rStyle w:val="Hyperlink"/>
            <w:rFonts w:ascii="Times New Roman" w:eastAsia="Arial" w:hAnsi="Times New Roman" w:cs="Times New Roman"/>
            <w:bCs/>
          </w:rPr>
          <w:t>https://doi.org/10.1071/BT12225</w:t>
        </w:r>
      </w:hyperlink>
    </w:p>
    <w:p w14:paraId="3FA07C6F"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Plumanns-Pouton</w:t>
      </w:r>
      <w:proofErr w:type="spellEnd"/>
      <w:r w:rsidRPr="00697C18">
        <w:rPr>
          <w:rFonts w:ascii="Times New Roman" w:eastAsia="Arial" w:hAnsi="Times New Roman" w:cs="Times New Roman"/>
          <w:bCs/>
        </w:rPr>
        <w:t xml:space="preserve">, E., Swan, M., Penman, T., &amp; Kelly, L. T. (2024). Using plant functional types to predict the influence of fire on species relative abundance. </w:t>
      </w:r>
      <w:r w:rsidRPr="00697C18">
        <w:rPr>
          <w:rFonts w:ascii="Times New Roman" w:eastAsia="Arial" w:hAnsi="Times New Roman" w:cs="Times New Roman"/>
          <w:bCs/>
          <w:i/>
          <w:iCs/>
        </w:rPr>
        <w:t>Biological Conservation</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292</w:t>
      </w:r>
      <w:r w:rsidRPr="00697C18">
        <w:rPr>
          <w:rFonts w:ascii="Times New Roman" w:eastAsia="Arial" w:hAnsi="Times New Roman" w:cs="Times New Roman"/>
          <w:bCs/>
        </w:rPr>
        <w:t xml:space="preserve">, 110555. </w:t>
      </w:r>
      <w:hyperlink r:id="rId65" w:history="1">
        <w:r w:rsidRPr="00697C18">
          <w:rPr>
            <w:rStyle w:val="Hyperlink"/>
            <w:rFonts w:ascii="Times New Roman" w:eastAsia="Arial" w:hAnsi="Times New Roman" w:cs="Times New Roman"/>
            <w:bCs/>
          </w:rPr>
          <w:t>https://doi.org/10.1016/j.biocon.2024.110555</w:t>
        </w:r>
      </w:hyperlink>
    </w:p>
    <w:p w14:paraId="0AD28552" w14:textId="77777777" w:rsidR="00697C18" w:rsidRPr="00697C18" w:rsidRDefault="00697C18" w:rsidP="00697C18">
      <w:pPr>
        <w:spacing w:line="240" w:lineRule="auto"/>
        <w:rPr>
          <w:rFonts w:ascii="Times New Roman" w:eastAsia="Arial" w:hAnsi="Times New Roman" w:cs="Times New Roman"/>
          <w:bCs/>
        </w:rPr>
      </w:pPr>
      <w:proofErr w:type="spellStart"/>
      <w:r w:rsidRPr="00697C18">
        <w:rPr>
          <w:rFonts w:ascii="Times New Roman" w:eastAsia="Arial" w:hAnsi="Times New Roman" w:cs="Times New Roman"/>
          <w:bCs/>
        </w:rPr>
        <w:t>Poorter</w:t>
      </w:r>
      <w:proofErr w:type="spellEnd"/>
      <w:r w:rsidRPr="00697C18">
        <w:rPr>
          <w:rFonts w:ascii="Times New Roman" w:eastAsia="Arial" w:hAnsi="Times New Roman" w:cs="Times New Roman"/>
          <w:bCs/>
        </w:rPr>
        <w:t xml:space="preserve">, H., Niklas, K. J., Reich, P. B., Oleksyn, J., Poot, P., &amp; Mommer, L. (2012). Biomass allocation to leaves, stems and roots: Meta-analyses of interspecific variation and environmental control. </w:t>
      </w:r>
      <w:r w:rsidRPr="00697C18">
        <w:rPr>
          <w:rFonts w:ascii="Times New Roman" w:eastAsia="Arial" w:hAnsi="Times New Roman" w:cs="Times New Roman"/>
          <w:bCs/>
          <w:i/>
          <w:iCs/>
        </w:rPr>
        <w:t>New Phytologist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193</w:t>
      </w:r>
      <w:r w:rsidRPr="00697C18">
        <w:rPr>
          <w:rFonts w:ascii="Times New Roman" w:eastAsia="Arial" w:hAnsi="Times New Roman" w:cs="Times New Roman"/>
          <w:bCs/>
        </w:rPr>
        <w:t xml:space="preserve">(1), 30–50. </w:t>
      </w:r>
      <w:hyperlink r:id="rId66" w:history="1">
        <w:r w:rsidRPr="00697C18">
          <w:rPr>
            <w:rStyle w:val="Hyperlink"/>
            <w:rFonts w:ascii="Times New Roman" w:eastAsia="Arial" w:hAnsi="Times New Roman" w:cs="Times New Roman"/>
            <w:bCs/>
          </w:rPr>
          <w:t>https://doi.org/10.1111/j.1469-8137.2011.03952.x</w:t>
        </w:r>
      </w:hyperlink>
    </w:p>
    <w:p w14:paraId="46F9DEAF" w14:textId="3D304A2D" w:rsidR="003A490E" w:rsidRDefault="003A490E" w:rsidP="00697C18">
      <w:pPr>
        <w:spacing w:line="240" w:lineRule="auto"/>
        <w:rPr>
          <w:rFonts w:ascii="Times New Roman" w:eastAsia="Arial" w:hAnsi="Times New Roman" w:cs="Times New Roman"/>
          <w:bCs/>
        </w:rPr>
      </w:pPr>
      <w:r w:rsidRPr="003A490E">
        <w:rPr>
          <w:rFonts w:ascii="Times New Roman" w:eastAsia="Arial" w:hAnsi="Times New Roman" w:cs="Times New Roman"/>
          <w:bCs/>
        </w:rPr>
        <w:t>R Core Team (2022). R: A language and environment for statistical computing. R Foundation for Statistical Computing, Vienna, Austria. URL https://www.R-project.org/.</w:t>
      </w:r>
    </w:p>
    <w:p w14:paraId="495149D8" w14:textId="16BC0AE0"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Reich, P. B., Wright, I. J., Cavender‐Bares, J., Craine, J. M., Oleksyn, J., Westoby, M., &amp; Walters, M. B. (2003). The Evolution of Plant Functional Variation: Traits, Spectra, and Strategies. </w:t>
      </w:r>
      <w:r w:rsidRPr="00697C18">
        <w:rPr>
          <w:rFonts w:ascii="Times New Roman" w:eastAsia="Arial" w:hAnsi="Times New Roman" w:cs="Times New Roman"/>
          <w:bCs/>
          <w:i/>
          <w:iCs/>
        </w:rPr>
        <w:t>International Journal of Plant Sciences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164</w:t>
      </w:r>
      <w:r w:rsidRPr="00697C18">
        <w:rPr>
          <w:rFonts w:ascii="Times New Roman" w:eastAsia="Arial" w:hAnsi="Times New Roman" w:cs="Times New Roman"/>
          <w:bCs/>
        </w:rPr>
        <w:t xml:space="preserve">(S3), S143–S164. </w:t>
      </w:r>
      <w:hyperlink r:id="rId67" w:history="1">
        <w:r w:rsidRPr="00697C18">
          <w:rPr>
            <w:rStyle w:val="Hyperlink"/>
            <w:rFonts w:ascii="Times New Roman" w:eastAsia="Arial" w:hAnsi="Times New Roman" w:cs="Times New Roman"/>
            <w:bCs/>
          </w:rPr>
          <w:t>https://doi.org/10.1086/374368</w:t>
        </w:r>
      </w:hyperlink>
    </w:p>
    <w:p w14:paraId="4E8AC001"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Richter, C., </w:t>
      </w:r>
      <w:proofErr w:type="spellStart"/>
      <w:r w:rsidRPr="00697C18">
        <w:rPr>
          <w:rFonts w:ascii="Times New Roman" w:eastAsia="Arial" w:hAnsi="Times New Roman" w:cs="Times New Roman"/>
          <w:bCs/>
        </w:rPr>
        <w:t>Rejmánek</w:t>
      </w:r>
      <w:proofErr w:type="spellEnd"/>
      <w:r w:rsidRPr="00697C18">
        <w:rPr>
          <w:rFonts w:ascii="Times New Roman" w:eastAsia="Arial" w:hAnsi="Times New Roman" w:cs="Times New Roman"/>
          <w:bCs/>
        </w:rPr>
        <w:t xml:space="preserve">, M., Miller, J. E. D., Welch, K. R., Weeks, J., &amp; Safford, H. (2019). The species diversity × fire severity relationship is hump-shaped in semiarid yellow pine and mixed conifer forests. </w:t>
      </w:r>
      <w:r w:rsidRPr="00697C18">
        <w:rPr>
          <w:rFonts w:ascii="Times New Roman" w:eastAsia="Arial" w:hAnsi="Times New Roman" w:cs="Times New Roman"/>
          <w:bCs/>
          <w:i/>
          <w:iCs/>
        </w:rPr>
        <w:t>Ecosphere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10</w:t>
      </w:r>
      <w:r w:rsidRPr="00697C18">
        <w:rPr>
          <w:rFonts w:ascii="Times New Roman" w:eastAsia="Arial" w:hAnsi="Times New Roman" w:cs="Times New Roman"/>
          <w:bCs/>
        </w:rPr>
        <w:t xml:space="preserve">(10), e02882. </w:t>
      </w:r>
      <w:hyperlink r:id="rId68" w:history="1">
        <w:r w:rsidRPr="00697C18">
          <w:rPr>
            <w:rStyle w:val="Hyperlink"/>
            <w:rFonts w:ascii="Times New Roman" w:eastAsia="Arial" w:hAnsi="Times New Roman" w:cs="Times New Roman"/>
            <w:bCs/>
          </w:rPr>
          <w:t>https://doi.org/10.1002/ecs2.2882</w:t>
        </w:r>
      </w:hyperlink>
    </w:p>
    <w:p w14:paraId="3BF4CCB7"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lastRenderedPageBreak/>
        <w:t xml:space="preserve">Savage, M., Mast, J. N., &amp; Feddema, J. J. (2013). Double whammy: High-severity fire and drought in ponderosa pine forests of the Southwest. </w:t>
      </w:r>
      <w:r w:rsidRPr="00697C18">
        <w:rPr>
          <w:rFonts w:ascii="Times New Roman" w:eastAsia="Arial" w:hAnsi="Times New Roman" w:cs="Times New Roman"/>
          <w:bCs/>
          <w:i/>
          <w:iCs/>
        </w:rPr>
        <w:t>Canadian Journal of Forest Research</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43</w:t>
      </w:r>
      <w:r w:rsidRPr="00697C18">
        <w:rPr>
          <w:rFonts w:ascii="Times New Roman" w:eastAsia="Arial" w:hAnsi="Times New Roman" w:cs="Times New Roman"/>
          <w:bCs/>
        </w:rPr>
        <w:t xml:space="preserve">(6), 570–583. </w:t>
      </w:r>
      <w:hyperlink r:id="rId69" w:history="1">
        <w:r w:rsidRPr="00697C18">
          <w:rPr>
            <w:rStyle w:val="Hyperlink"/>
            <w:rFonts w:ascii="Times New Roman" w:eastAsia="Arial" w:hAnsi="Times New Roman" w:cs="Times New Roman"/>
            <w:bCs/>
          </w:rPr>
          <w:t>https://doi.org/10.1139/cjfr-2012-0404</w:t>
        </w:r>
      </w:hyperlink>
    </w:p>
    <w:p w14:paraId="395E66F7"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Seager, R., Hooks, A., Williams, A. P., Cook, B., Nakamura, J., &amp; Henderson, N. (2015). </w:t>
      </w:r>
      <w:r w:rsidRPr="00697C18">
        <w:rPr>
          <w:rFonts w:ascii="Times New Roman" w:eastAsia="Arial" w:hAnsi="Times New Roman" w:cs="Times New Roman"/>
          <w:bCs/>
          <w:i/>
          <w:iCs/>
        </w:rPr>
        <w:t>Climatology, Variability, and Trends in the U.S. Vapor Pressure Deficit, an Important Fire-Related Meteorological Quantity</w:t>
      </w:r>
      <w:r w:rsidRPr="00697C18">
        <w:rPr>
          <w:rFonts w:ascii="Times New Roman" w:eastAsia="Arial" w:hAnsi="Times New Roman" w:cs="Times New Roman"/>
          <w:bCs/>
        </w:rPr>
        <w:t xml:space="preserve">. </w:t>
      </w:r>
      <w:hyperlink r:id="rId70" w:history="1">
        <w:r w:rsidRPr="00697C18">
          <w:rPr>
            <w:rStyle w:val="Hyperlink"/>
            <w:rFonts w:ascii="Times New Roman" w:eastAsia="Arial" w:hAnsi="Times New Roman" w:cs="Times New Roman"/>
            <w:bCs/>
          </w:rPr>
          <w:t>https://doi.org/10.1175/JAMC-D-14-0321.1</w:t>
        </w:r>
      </w:hyperlink>
    </w:p>
    <w:p w14:paraId="75A0ED71"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Seidl, R., &amp; Turner, M. G. (2022). Post-disturbance reorganization of forest ecosystems in a changing world. </w:t>
      </w:r>
      <w:r w:rsidRPr="00697C18">
        <w:rPr>
          <w:rFonts w:ascii="Times New Roman" w:eastAsia="Arial" w:hAnsi="Times New Roman" w:cs="Times New Roman"/>
          <w:bCs/>
          <w:i/>
          <w:iCs/>
        </w:rPr>
        <w:t>Proceedings of the National Academy of Sciences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119</w:t>
      </w:r>
      <w:r w:rsidRPr="00697C18">
        <w:rPr>
          <w:rFonts w:ascii="Times New Roman" w:eastAsia="Arial" w:hAnsi="Times New Roman" w:cs="Times New Roman"/>
          <w:bCs/>
        </w:rPr>
        <w:t xml:space="preserve">(28), e2202190119. </w:t>
      </w:r>
      <w:hyperlink r:id="rId71" w:history="1">
        <w:r w:rsidRPr="00697C18">
          <w:rPr>
            <w:rStyle w:val="Hyperlink"/>
            <w:rFonts w:ascii="Times New Roman" w:eastAsia="Arial" w:hAnsi="Times New Roman" w:cs="Times New Roman"/>
            <w:bCs/>
          </w:rPr>
          <w:t>https://doi.org/10.1073/pnas.2202190119</w:t>
        </w:r>
      </w:hyperlink>
    </w:p>
    <w:p w14:paraId="39C1EE7A"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Seneviratne, S. I., Corti, T., Davin, E. L., Hirschi, M., Jaeger, E. B., Lehner, I., Orlowsky, B., &amp; </w:t>
      </w:r>
      <w:proofErr w:type="spellStart"/>
      <w:r w:rsidRPr="00697C18">
        <w:rPr>
          <w:rFonts w:ascii="Times New Roman" w:eastAsia="Arial" w:hAnsi="Times New Roman" w:cs="Times New Roman"/>
          <w:bCs/>
        </w:rPr>
        <w:t>Teuling</w:t>
      </w:r>
      <w:proofErr w:type="spellEnd"/>
      <w:r w:rsidRPr="00697C18">
        <w:rPr>
          <w:rFonts w:ascii="Times New Roman" w:eastAsia="Arial" w:hAnsi="Times New Roman" w:cs="Times New Roman"/>
          <w:bCs/>
        </w:rPr>
        <w:t xml:space="preserve">, A. J. (2010). Investigating soil moisture–climate interactions in a changing climate: A review. </w:t>
      </w:r>
      <w:r w:rsidRPr="00697C18">
        <w:rPr>
          <w:rFonts w:ascii="Times New Roman" w:eastAsia="Arial" w:hAnsi="Times New Roman" w:cs="Times New Roman"/>
          <w:bCs/>
          <w:i/>
          <w:iCs/>
        </w:rPr>
        <w:t>Earth-Science Reviews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99</w:t>
      </w:r>
      <w:r w:rsidRPr="00697C18">
        <w:rPr>
          <w:rFonts w:ascii="Times New Roman" w:eastAsia="Arial" w:hAnsi="Times New Roman" w:cs="Times New Roman"/>
          <w:bCs/>
        </w:rPr>
        <w:t xml:space="preserve">(3–4), 125–161. </w:t>
      </w:r>
      <w:hyperlink r:id="rId72" w:history="1">
        <w:r w:rsidRPr="00697C18">
          <w:rPr>
            <w:rStyle w:val="Hyperlink"/>
            <w:rFonts w:ascii="Times New Roman" w:eastAsia="Arial" w:hAnsi="Times New Roman" w:cs="Times New Roman"/>
            <w:bCs/>
          </w:rPr>
          <w:t>https://doi.org/10.1016/j.earscirev.2010.02.004</w:t>
        </w:r>
      </w:hyperlink>
    </w:p>
    <w:p w14:paraId="5FE6A3D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Shepherd, H. E. R., Catford, J. A., Steele, M. N., Dumont, M. G., Mills, R. T. E., Hughes, P. D. M., &amp; </w:t>
      </w:r>
      <w:proofErr w:type="spellStart"/>
      <w:r w:rsidRPr="00697C18">
        <w:rPr>
          <w:rFonts w:ascii="Times New Roman" w:eastAsia="Arial" w:hAnsi="Times New Roman" w:cs="Times New Roman"/>
          <w:bCs/>
        </w:rPr>
        <w:t>Robroek</w:t>
      </w:r>
      <w:proofErr w:type="spellEnd"/>
      <w:r w:rsidRPr="00697C18">
        <w:rPr>
          <w:rFonts w:ascii="Times New Roman" w:eastAsia="Arial" w:hAnsi="Times New Roman" w:cs="Times New Roman"/>
          <w:bCs/>
        </w:rPr>
        <w:t xml:space="preserve">, B. J. M. (2021). Propagule availability drives post-wildfire recovery of peatland plant communities. </w:t>
      </w:r>
      <w:r w:rsidRPr="00697C18">
        <w:rPr>
          <w:rFonts w:ascii="Times New Roman" w:eastAsia="Arial" w:hAnsi="Times New Roman" w:cs="Times New Roman"/>
          <w:bCs/>
          <w:i/>
          <w:iCs/>
        </w:rPr>
        <w:t>Applied Vegetation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24</w:t>
      </w:r>
      <w:r w:rsidRPr="00697C18">
        <w:rPr>
          <w:rFonts w:ascii="Times New Roman" w:eastAsia="Arial" w:hAnsi="Times New Roman" w:cs="Times New Roman"/>
          <w:bCs/>
        </w:rPr>
        <w:t xml:space="preserve">(3), e12608. </w:t>
      </w:r>
      <w:hyperlink r:id="rId73" w:history="1">
        <w:r w:rsidRPr="00697C18">
          <w:rPr>
            <w:rStyle w:val="Hyperlink"/>
            <w:rFonts w:ascii="Times New Roman" w:eastAsia="Arial" w:hAnsi="Times New Roman" w:cs="Times New Roman"/>
            <w:bCs/>
          </w:rPr>
          <w:t>https://doi.org/10.1111/avsc.12608</w:t>
        </w:r>
      </w:hyperlink>
    </w:p>
    <w:p w14:paraId="2E289A6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Singleton, M. P., Thode, A. E., Sánchez Meador, A. J., &amp; Iniguez, J. M. (2019). Increasing trends in high-severity fire in the southwestern USA from 1984 to 2015.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433</w:t>
      </w:r>
      <w:r w:rsidRPr="00697C18">
        <w:rPr>
          <w:rFonts w:ascii="Times New Roman" w:eastAsia="Arial" w:hAnsi="Times New Roman" w:cs="Times New Roman"/>
          <w:bCs/>
        </w:rPr>
        <w:t xml:space="preserve">, 709–719. </w:t>
      </w:r>
      <w:hyperlink r:id="rId74" w:history="1">
        <w:r w:rsidRPr="00697C18">
          <w:rPr>
            <w:rStyle w:val="Hyperlink"/>
            <w:rFonts w:ascii="Times New Roman" w:eastAsia="Arial" w:hAnsi="Times New Roman" w:cs="Times New Roman"/>
            <w:bCs/>
          </w:rPr>
          <w:t>https://doi.org/10.1016/j.foreco.2018.11.039</w:t>
        </w:r>
      </w:hyperlink>
    </w:p>
    <w:p w14:paraId="66B7D102"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Singleton, M. P., Thode, A. E., Sánchez Meador, A. J., &amp; Iniguez, J. M. (2021). Moisture and vegetation cover limit ponderosa pine regeneration in </w:t>
      </w:r>
      <w:proofErr w:type="gramStart"/>
      <w:r w:rsidRPr="00697C18">
        <w:rPr>
          <w:rFonts w:ascii="Times New Roman" w:eastAsia="Arial" w:hAnsi="Times New Roman" w:cs="Times New Roman"/>
          <w:bCs/>
        </w:rPr>
        <w:t>high-severity</w:t>
      </w:r>
      <w:proofErr w:type="gramEnd"/>
      <w:r w:rsidRPr="00697C18">
        <w:rPr>
          <w:rFonts w:ascii="Times New Roman" w:eastAsia="Arial" w:hAnsi="Times New Roman" w:cs="Times New Roman"/>
          <w:bCs/>
        </w:rPr>
        <w:t xml:space="preserve"> burn patches in the southwestern US. </w:t>
      </w:r>
      <w:r w:rsidRPr="00697C18">
        <w:rPr>
          <w:rFonts w:ascii="Times New Roman" w:eastAsia="Arial" w:hAnsi="Times New Roman" w:cs="Times New Roman"/>
          <w:bCs/>
          <w:i/>
          <w:iCs/>
        </w:rPr>
        <w:t>Fire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17</w:t>
      </w:r>
      <w:r w:rsidRPr="00697C18">
        <w:rPr>
          <w:rFonts w:ascii="Times New Roman" w:eastAsia="Arial" w:hAnsi="Times New Roman" w:cs="Times New Roman"/>
          <w:bCs/>
        </w:rPr>
        <w:t xml:space="preserve">(1), 14. </w:t>
      </w:r>
      <w:hyperlink r:id="rId75" w:history="1">
        <w:r w:rsidRPr="00697C18">
          <w:rPr>
            <w:rStyle w:val="Hyperlink"/>
            <w:rFonts w:ascii="Times New Roman" w:eastAsia="Arial" w:hAnsi="Times New Roman" w:cs="Times New Roman"/>
            <w:bCs/>
          </w:rPr>
          <w:t>https://doi.org/10.1186/s42408-021-00095-3</w:t>
        </w:r>
      </w:hyperlink>
    </w:p>
    <w:p w14:paraId="34DA1C0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Stevens, J. T., Miller, J. E. D., &amp; Fornwalt, P. J. (2019). Fire severity and changing composition of forest understory plant communities. </w:t>
      </w:r>
      <w:r w:rsidRPr="00697C18">
        <w:rPr>
          <w:rFonts w:ascii="Times New Roman" w:eastAsia="Arial" w:hAnsi="Times New Roman" w:cs="Times New Roman"/>
          <w:bCs/>
          <w:i/>
          <w:iCs/>
        </w:rPr>
        <w:t>Journal of Vegetation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30</w:t>
      </w:r>
      <w:r w:rsidRPr="00697C18">
        <w:rPr>
          <w:rFonts w:ascii="Times New Roman" w:eastAsia="Arial" w:hAnsi="Times New Roman" w:cs="Times New Roman"/>
          <w:bCs/>
        </w:rPr>
        <w:t xml:space="preserve">(6), 1099–1109. </w:t>
      </w:r>
      <w:hyperlink r:id="rId76" w:history="1">
        <w:r w:rsidRPr="00697C18">
          <w:rPr>
            <w:rStyle w:val="Hyperlink"/>
            <w:rFonts w:ascii="Times New Roman" w:eastAsia="Arial" w:hAnsi="Times New Roman" w:cs="Times New Roman"/>
            <w:bCs/>
          </w:rPr>
          <w:t>https://doi.org/10.1111/jvs.12796</w:t>
        </w:r>
      </w:hyperlink>
    </w:p>
    <w:p w14:paraId="2E7244BC"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Stevens, J. T., Safford, H. D., Harrison, S., &amp; Latimer, A. M. (2015). Forest disturbance accelerates </w:t>
      </w:r>
      <w:proofErr w:type="spellStart"/>
      <w:r w:rsidRPr="00697C18">
        <w:rPr>
          <w:rFonts w:ascii="Times New Roman" w:eastAsia="Arial" w:hAnsi="Times New Roman" w:cs="Times New Roman"/>
          <w:bCs/>
        </w:rPr>
        <w:t>thermophilization</w:t>
      </w:r>
      <w:proofErr w:type="spellEnd"/>
      <w:r w:rsidRPr="00697C18">
        <w:rPr>
          <w:rFonts w:ascii="Times New Roman" w:eastAsia="Arial" w:hAnsi="Times New Roman" w:cs="Times New Roman"/>
          <w:bCs/>
        </w:rPr>
        <w:t xml:space="preserve"> of understory plant communities. </w:t>
      </w:r>
      <w:r w:rsidRPr="00697C18">
        <w:rPr>
          <w:rFonts w:ascii="Times New Roman" w:eastAsia="Arial" w:hAnsi="Times New Roman" w:cs="Times New Roman"/>
          <w:bCs/>
          <w:i/>
          <w:iCs/>
        </w:rPr>
        <w:t>Journal of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103</w:t>
      </w:r>
      <w:r w:rsidRPr="00697C18">
        <w:rPr>
          <w:rFonts w:ascii="Times New Roman" w:eastAsia="Arial" w:hAnsi="Times New Roman" w:cs="Times New Roman"/>
          <w:bCs/>
        </w:rPr>
        <w:t xml:space="preserve">(5), 1253–1263. </w:t>
      </w:r>
      <w:hyperlink r:id="rId77" w:history="1">
        <w:r w:rsidRPr="00697C18">
          <w:rPr>
            <w:rStyle w:val="Hyperlink"/>
            <w:rFonts w:ascii="Times New Roman" w:eastAsia="Arial" w:hAnsi="Times New Roman" w:cs="Times New Roman"/>
            <w:bCs/>
          </w:rPr>
          <w:t>https://doi.org/10.1111/1365-2745.12426</w:t>
        </w:r>
      </w:hyperlink>
    </w:p>
    <w:p w14:paraId="70C3B45D"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Swetnam, T. W., &amp; </w:t>
      </w:r>
      <w:proofErr w:type="spellStart"/>
      <w:r w:rsidRPr="00697C18">
        <w:rPr>
          <w:rFonts w:ascii="Times New Roman" w:eastAsia="Arial" w:hAnsi="Times New Roman" w:cs="Times New Roman"/>
          <w:bCs/>
        </w:rPr>
        <w:t>Baisan</w:t>
      </w:r>
      <w:proofErr w:type="spellEnd"/>
      <w:r w:rsidRPr="00697C18">
        <w:rPr>
          <w:rFonts w:ascii="Times New Roman" w:eastAsia="Arial" w:hAnsi="Times New Roman" w:cs="Times New Roman"/>
          <w:bCs/>
        </w:rPr>
        <w:t xml:space="preserve">, C. H. (2003). Tree-Ring Reconstructions of Fire and Climate History in the Sierra Nevada and Southwestern United States. In T. T. Veblen, W. L. Baker, G. Montenegro, &amp; T. W. Swetnam (Eds.), </w:t>
      </w:r>
      <w:r w:rsidRPr="00697C18">
        <w:rPr>
          <w:rFonts w:ascii="Times New Roman" w:eastAsia="Arial" w:hAnsi="Times New Roman" w:cs="Times New Roman"/>
          <w:bCs/>
          <w:i/>
          <w:iCs/>
        </w:rPr>
        <w:t>Fire and Climatic Change in Temperate Ecosystems of the Western Americas</w:t>
      </w:r>
      <w:r w:rsidRPr="00697C18">
        <w:rPr>
          <w:rFonts w:ascii="Times New Roman" w:eastAsia="Arial" w:hAnsi="Times New Roman" w:cs="Times New Roman"/>
          <w:bCs/>
        </w:rPr>
        <w:t xml:space="preserve"> (pp. 158–195). Springer. </w:t>
      </w:r>
      <w:hyperlink r:id="rId78" w:history="1">
        <w:r w:rsidRPr="00697C18">
          <w:rPr>
            <w:rStyle w:val="Hyperlink"/>
            <w:rFonts w:ascii="Times New Roman" w:eastAsia="Arial" w:hAnsi="Times New Roman" w:cs="Times New Roman"/>
            <w:bCs/>
          </w:rPr>
          <w:t>https://doi.org/10.1007/0-387-21710-X_6</w:t>
        </w:r>
      </w:hyperlink>
    </w:p>
    <w:p w14:paraId="1EEB4C5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Swetnam, T. W., Farella, J., </w:t>
      </w:r>
      <w:proofErr w:type="spellStart"/>
      <w:r w:rsidRPr="00697C18">
        <w:rPr>
          <w:rFonts w:ascii="Times New Roman" w:eastAsia="Arial" w:hAnsi="Times New Roman" w:cs="Times New Roman"/>
          <w:bCs/>
        </w:rPr>
        <w:t>Roos</w:t>
      </w:r>
      <w:proofErr w:type="spellEnd"/>
      <w:r w:rsidRPr="00697C18">
        <w:rPr>
          <w:rFonts w:ascii="Times New Roman" w:eastAsia="Arial" w:hAnsi="Times New Roman" w:cs="Times New Roman"/>
          <w:bCs/>
        </w:rPr>
        <w:t xml:space="preserve">, C. I., Liebmann, M. J., Falk, D. A., &amp; Allen, C. D. (2016). Multiscale perspectives of fire, climate and humans in western North America and the Jemez Mountains, USA. </w:t>
      </w:r>
      <w:r w:rsidRPr="00697C18">
        <w:rPr>
          <w:rFonts w:ascii="Times New Roman" w:eastAsia="Arial" w:hAnsi="Times New Roman" w:cs="Times New Roman"/>
          <w:bCs/>
          <w:i/>
          <w:iCs/>
        </w:rPr>
        <w:t>Philosophical Transactions of the Royal Society B: Biological Sciences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371</w:t>
      </w:r>
      <w:r w:rsidRPr="00697C18">
        <w:rPr>
          <w:rFonts w:ascii="Times New Roman" w:eastAsia="Arial" w:hAnsi="Times New Roman" w:cs="Times New Roman"/>
          <w:bCs/>
        </w:rPr>
        <w:t xml:space="preserve">(1696), 20150168. </w:t>
      </w:r>
      <w:hyperlink r:id="rId79" w:history="1">
        <w:r w:rsidRPr="00697C18">
          <w:rPr>
            <w:rStyle w:val="Hyperlink"/>
            <w:rFonts w:ascii="Times New Roman" w:eastAsia="Arial" w:hAnsi="Times New Roman" w:cs="Times New Roman"/>
            <w:bCs/>
          </w:rPr>
          <w:t>https://doi.org/10.1098/rstb.2015.0168</w:t>
        </w:r>
      </w:hyperlink>
    </w:p>
    <w:p w14:paraId="43DCAFD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Taber, E. M., &amp; Mitchell, R. M. (2023). Rapid changes in functional trait expression and decomposition following high severity fire and experimental warming. </w:t>
      </w:r>
      <w:r w:rsidRPr="00697C18">
        <w:rPr>
          <w:rFonts w:ascii="Times New Roman" w:eastAsia="Arial" w:hAnsi="Times New Roman" w:cs="Times New Roman"/>
          <w:bCs/>
          <w:i/>
          <w:iCs/>
        </w:rPr>
        <w:t>Forest Ecology and Management</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541</w:t>
      </w:r>
      <w:r w:rsidRPr="00697C18">
        <w:rPr>
          <w:rFonts w:ascii="Times New Roman" w:eastAsia="Arial" w:hAnsi="Times New Roman" w:cs="Times New Roman"/>
          <w:bCs/>
        </w:rPr>
        <w:t xml:space="preserve">, 121019. </w:t>
      </w:r>
      <w:hyperlink r:id="rId80" w:history="1">
        <w:r w:rsidRPr="00697C18">
          <w:rPr>
            <w:rStyle w:val="Hyperlink"/>
            <w:rFonts w:ascii="Times New Roman" w:eastAsia="Arial" w:hAnsi="Times New Roman" w:cs="Times New Roman"/>
            <w:bCs/>
          </w:rPr>
          <w:t>https://doi.org/10.1016/j.foreco.2023.121019</w:t>
        </w:r>
      </w:hyperlink>
    </w:p>
    <w:p w14:paraId="0452F68C"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lastRenderedPageBreak/>
        <w:t xml:space="preserve">Taber, E. M., &amp; Mitchell, R. M. (2024). Experimental warming has limited impacts on post-fire succession across a burn severity gradient. </w:t>
      </w:r>
      <w:r w:rsidRPr="00697C18">
        <w:rPr>
          <w:rFonts w:ascii="Times New Roman" w:eastAsia="Arial" w:hAnsi="Times New Roman" w:cs="Times New Roman"/>
          <w:bCs/>
          <w:i/>
          <w:iCs/>
        </w:rPr>
        <w:t>Journal of Vegetation Science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35</w:t>
      </w:r>
      <w:r w:rsidRPr="00697C18">
        <w:rPr>
          <w:rFonts w:ascii="Times New Roman" w:eastAsia="Arial" w:hAnsi="Times New Roman" w:cs="Times New Roman"/>
          <w:bCs/>
        </w:rPr>
        <w:t xml:space="preserve">(2), e13248. </w:t>
      </w:r>
      <w:hyperlink r:id="rId81" w:history="1">
        <w:r w:rsidRPr="00697C18">
          <w:rPr>
            <w:rStyle w:val="Hyperlink"/>
            <w:rFonts w:ascii="Times New Roman" w:eastAsia="Arial" w:hAnsi="Times New Roman" w:cs="Times New Roman"/>
            <w:bCs/>
          </w:rPr>
          <w:t>https://doi.org/10.1111/jvs.13248</w:t>
        </w:r>
      </w:hyperlink>
    </w:p>
    <w:p w14:paraId="7DC8FCBF"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Turner, M. G. (2010). Disturbance and landscape dynamics in a changing world. </w:t>
      </w:r>
      <w:r w:rsidRPr="00697C18">
        <w:rPr>
          <w:rFonts w:ascii="Times New Roman" w:eastAsia="Arial" w:hAnsi="Times New Roman" w:cs="Times New Roman"/>
          <w:bCs/>
          <w:i/>
          <w:iCs/>
        </w:rPr>
        <w:t>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91</w:t>
      </w:r>
      <w:r w:rsidRPr="00697C18">
        <w:rPr>
          <w:rFonts w:ascii="Times New Roman" w:eastAsia="Arial" w:hAnsi="Times New Roman" w:cs="Times New Roman"/>
          <w:bCs/>
        </w:rPr>
        <w:t xml:space="preserve">(10), 2833–2849. </w:t>
      </w:r>
      <w:hyperlink r:id="rId82" w:history="1">
        <w:r w:rsidRPr="00697C18">
          <w:rPr>
            <w:rStyle w:val="Hyperlink"/>
            <w:rFonts w:ascii="Times New Roman" w:eastAsia="Arial" w:hAnsi="Times New Roman" w:cs="Times New Roman"/>
            <w:bCs/>
          </w:rPr>
          <w:t>https://doi.org/10.1890/10-0097.1</w:t>
        </w:r>
      </w:hyperlink>
    </w:p>
    <w:p w14:paraId="40623693" w14:textId="6091C182" w:rsidR="00E923F1" w:rsidRDefault="00E923F1" w:rsidP="00697C18">
      <w:pPr>
        <w:spacing w:line="240" w:lineRule="auto"/>
        <w:rPr>
          <w:rFonts w:ascii="Times New Roman" w:eastAsia="Arial" w:hAnsi="Times New Roman" w:cs="Times New Roman"/>
          <w:bCs/>
        </w:rPr>
      </w:pPr>
      <w:r w:rsidRPr="00E923F1">
        <w:rPr>
          <w:rFonts w:ascii="Times New Roman" w:eastAsia="Arial" w:hAnsi="Times New Roman" w:cs="Times New Roman"/>
          <w:bCs/>
        </w:rPr>
        <w:t>USDA Forest Service, 2019. Museum Fire Incident Information [WWW Document]. URL https://inciweb.nwcg.gov/incident/6450/ (last accessed 11/5/19).</w:t>
      </w:r>
    </w:p>
    <w:p w14:paraId="22952BD1" w14:textId="56DB914E"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Wang, G. G., &amp; </w:t>
      </w:r>
      <w:proofErr w:type="spellStart"/>
      <w:r w:rsidRPr="00697C18">
        <w:rPr>
          <w:rFonts w:ascii="Times New Roman" w:eastAsia="Arial" w:hAnsi="Times New Roman" w:cs="Times New Roman"/>
          <w:bCs/>
        </w:rPr>
        <w:t>Kemball</w:t>
      </w:r>
      <w:proofErr w:type="spellEnd"/>
      <w:r w:rsidRPr="00697C18">
        <w:rPr>
          <w:rFonts w:ascii="Times New Roman" w:eastAsia="Arial" w:hAnsi="Times New Roman" w:cs="Times New Roman"/>
          <w:bCs/>
        </w:rPr>
        <w:t xml:space="preserve">, K. J. (2005). Effects of fire severity on early development of understory vegetation. </w:t>
      </w:r>
      <w:r w:rsidRPr="00697C18">
        <w:rPr>
          <w:rFonts w:ascii="Times New Roman" w:eastAsia="Arial" w:hAnsi="Times New Roman" w:cs="Times New Roman"/>
          <w:bCs/>
          <w:i/>
          <w:iCs/>
        </w:rPr>
        <w:t>Canadian Journal of Forest Research</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35</w:t>
      </w:r>
      <w:r w:rsidRPr="00697C18">
        <w:rPr>
          <w:rFonts w:ascii="Times New Roman" w:eastAsia="Arial" w:hAnsi="Times New Roman" w:cs="Times New Roman"/>
          <w:bCs/>
        </w:rPr>
        <w:t xml:space="preserve">(2), 254–262. </w:t>
      </w:r>
      <w:hyperlink r:id="rId83" w:history="1">
        <w:r w:rsidRPr="00697C18">
          <w:rPr>
            <w:rStyle w:val="Hyperlink"/>
            <w:rFonts w:ascii="Times New Roman" w:eastAsia="Arial" w:hAnsi="Times New Roman" w:cs="Times New Roman"/>
            <w:bCs/>
          </w:rPr>
          <w:t>https://doi.org/10.1139/x04-177</w:t>
        </w:r>
      </w:hyperlink>
    </w:p>
    <w:p w14:paraId="4FBEB124"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Wasserman, T. N., &amp; Mueller, S. E. (2023). Climate influences on future fire severity: A synthesis of climate-fire interactions and impacts on fire regimes, high-severity fire, and forests in the western United States. </w:t>
      </w:r>
      <w:r w:rsidRPr="00697C18">
        <w:rPr>
          <w:rFonts w:ascii="Times New Roman" w:eastAsia="Arial" w:hAnsi="Times New Roman" w:cs="Times New Roman"/>
          <w:bCs/>
          <w:i/>
          <w:iCs/>
        </w:rPr>
        <w:t>Fire Ecology</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w:t>
      </w:r>
      <w:r w:rsidRPr="00697C18">
        <w:rPr>
          <w:rFonts w:ascii="Times New Roman" w:eastAsia="Arial" w:hAnsi="Times New Roman" w:cs="Times New Roman"/>
          <w:bCs/>
        </w:rPr>
        <w:t xml:space="preserve">(1), 43. </w:t>
      </w:r>
      <w:hyperlink r:id="rId84" w:history="1">
        <w:r w:rsidRPr="00697C18">
          <w:rPr>
            <w:rStyle w:val="Hyperlink"/>
            <w:rFonts w:ascii="Times New Roman" w:eastAsia="Arial" w:hAnsi="Times New Roman" w:cs="Times New Roman"/>
            <w:bCs/>
          </w:rPr>
          <w:t>https://doi.org/10.1186/s42408-023-00200-8</w:t>
        </w:r>
      </w:hyperlink>
    </w:p>
    <w:p w14:paraId="619E7F1A"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Weeks, J., Miller, J. E. D., Steel, Z. L., Batzer, E. E., &amp; Safford, H. D. (2023). High-severity fire drives persistent floristic homogenization in human-altered forests. </w:t>
      </w:r>
      <w:r w:rsidRPr="00697C18">
        <w:rPr>
          <w:rFonts w:ascii="Times New Roman" w:eastAsia="Arial" w:hAnsi="Times New Roman" w:cs="Times New Roman"/>
          <w:bCs/>
          <w:i/>
          <w:iCs/>
        </w:rPr>
        <w:t>Ecosphere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14</w:t>
      </w:r>
      <w:r w:rsidRPr="00697C18">
        <w:rPr>
          <w:rFonts w:ascii="Times New Roman" w:eastAsia="Arial" w:hAnsi="Times New Roman" w:cs="Times New Roman"/>
          <w:bCs/>
        </w:rPr>
        <w:t xml:space="preserve">(2), e4409. </w:t>
      </w:r>
      <w:hyperlink r:id="rId85" w:history="1">
        <w:r w:rsidRPr="00697C18">
          <w:rPr>
            <w:rStyle w:val="Hyperlink"/>
            <w:rFonts w:ascii="Times New Roman" w:eastAsia="Arial" w:hAnsi="Times New Roman" w:cs="Times New Roman"/>
            <w:bCs/>
          </w:rPr>
          <w:t>https://doi.org/10.1002/ecs2.4409</w:t>
        </w:r>
      </w:hyperlink>
    </w:p>
    <w:p w14:paraId="187EFE29"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Westoby, M. (1998). A leaf-height-seed (LHS) plant ecology strategy scheme. </w:t>
      </w:r>
      <w:r w:rsidRPr="00697C18">
        <w:rPr>
          <w:rFonts w:ascii="Times New Roman" w:eastAsia="Arial" w:hAnsi="Times New Roman" w:cs="Times New Roman"/>
          <w:bCs/>
          <w:i/>
          <w:iCs/>
        </w:rPr>
        <w:t>Plant and Soil</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199</w:t>
      </w:r>
      <w:r w:rsidRPr="00697C18">
        <w:rPr>
          <w:rFonts w:ascii="Times New Roman" w:eastAsia="Arial" w:hAnsi="Times New Roman" w:cs="Times New Roman"/>
          <w:bCs/>
        </w:rPr>
        <w:t xml:space="preserve">(2), 213–227. </w:t>
      </w:r>
      <w:hyperlink r:id="rId86" w:history="1">
        <w:r w:rsidRPr="00697C18">
          <w:rPr>
            <w:rStyle w:val="Hyperlink"/>
            <w:rFonts w:ascii="Times New Roman" w:eastAsia="Arial" w:hAnsi="Times New Roman" w:cs="Times New Roman"/>
            <w:bCs/>
          </w:rPr>
          <w:t>https://doi.org/10.1023/A:1004327224729</w:t>
        </w:r>
      </w:hyperlink>
    </w:p>
    <w:p w14:paraId="5AE92C1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Westoby, M., Leishman, M., &amp; Lord, J. (1997). Comparative ecology of seed size and dispersal. </w:t>
      </w:r>
      <w:r w:rsidRPr="00697C18">
        <w:rPr>
          <w:rFonts w:ascii="Times New Roman" w:eastAsia="Arial" w:hAnsi="Times New Roman" w:cs="Times New Roman"/>
          <w:bCs/>
          <w:i/>
          <w:iCs/>
        </w:rPr>
        <w:t>Philosophical Transactions of the Royal Society of London. Series B: Biological Sciences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351</w:t>
      </w:r>
      <w:r w:rsidRPr="00697C18">
        <w:rPr>
          <w:rFonts w:ascii="Times New Roman" w:eastAsia="Arial" w:hAnsi="Times New Roman" w:cs="Times New Roman"/>
          <w:bCs/>
        </w:rPr>
        <w:t xml:space="preserve">(1345), 1309–1318. </w:t>
      </w:r>
      <w:hyperlink r:id="rId87" w:history="1">
        <w:r w:rsidRPr="00697C18">
          <w:rPr>
            <w:rStyle w:val="Hyperlink"/>
            <w:rFonts w:ascii="Times New Roman" w:eastAsia="Arial" w:hAnsi="Times New Roman" w:cs="Times New Roman"/>
            <w:bCs/>
          </w:rPr>
          <w:t>https://doi.org/10.1098/rstb.1996.0114</w:t>
        </w:r>
      </w:hyperlink>
    </w:p>
    <w:p w14:paraId="3E4CFC84" w14:textId="2B2F6044"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Wright, I. J., Reich, P. B., Westoby, M., Ackerly, D. D., Baruch, Z., Bongers, F., Cavender-Bares, J., Chapin, T., Cornelissen, J. H. C., Diemer, M., Flexas, J., Garnier, E., Groom, P. K., Gulias, J., </w:t>
      </w:r>
      <w:proofErr w:type="spellStart"/>
      <w:r w:rsidRPr="00697C18">
        <w:rPr>
          <w:rFonts w:ascii="Times New Roman" w:eastAsia="Arial" w:hAnsi="Times New Roman" w:cs="Times New Roman"/>
          <w:bCs/>
        </w:rPr>
        <w:t>Hikosaka</w:t>
      </w:r>
      <w:proofErr w:type="spellEnd"/>
      <w:r w:rsidRPr="00697C18">
        <w:rPr>
          <w:rFonts w:ascii="Times New Roman" w:eastAsia="Arial" w:hAnsi="Times New Roman" w:cs="Times New Roman"/>
          <w:bCs/>
        </w:rPr>
        <w:t xml:space="preserve">, K., Lamont, B. B., Lee, T., Lee, W., Lusk, C., … Villar, R. (2004). The worldwide leaf economics spectrum. </w:t>
      </w:r>
      <w:r w:rsidRPr="00697C18">
        <w:rPr>
          <w:rFonts w:ascii="Times New Roman" w:eastAsia="Arial" w:hAnsi="Times New Roman" w:cs="Times New Roman"/>
          <w:bCs/>
          <w:i/>
          <w:iCs/>
        </w:rPr>
        <w:t>Nature</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428</w:t>
      </w:r>
      <w:r w:rsidRPr="00697C18">
        <w:rPr>
          <w:rFonts w:ascii="Times New Roman" w:eastAsia="Arial" w:hAnsi="Times New Roman" w:cs="Times New Roman"/>
          <w:bCs/>
        </w:rPr>
        <w:t xml:space="preserve">(6985), 821–827. </w:t>
      </w:r>
      <w:hyperlink r:id="rId88" w:history="1">
        <w:r w:rsidR="00CD4D39" w:rsidRPr="00697C18">
          <w:rPr>
            <w:rStyle w:val="Hyperlink"/>
            <w:rFonts w:ascii="Times New Roman" w:eastAsia="Arial" w:hAnsi="Times New Roman" w:cs="Times New Roman"/>
            <w:bCs/>
          </w:rPr>
          <w:t>https://doi.org/10.1038/nature02403</w:t>
        </w:r>
      </w:hyperlink>
    </w:p>
    <w:p w14:paraId="2A803A75" w14:textId="77777777" w:rsidR="00697C18" w:rsidRPr="00697C18"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Zhang, F., Biederman, J. A., Dannenberg, M. P., Yan, D., Reed, S. C., &amp; Smith, W. K. (2021). Five Decades of Observed Daily Precipitation Reveal Longer and More Variable Drought Events Across Much of the Western United States. </w:t>
      </w:r>
      <w:r w:rsidRPr="00697C18">
        <w:rPr>
          <w:rFonts w:ascii="Times New Roman" w:eastAsia="Arial" w:hAnsi="Times New Roman" w:cs="Times New Roman"/>
          <w:bCs/>
          <w:i/>
          <w:iCs/>
        </w:rPr>
        <w:t>Geophysical Research Letters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48</w:t>
      </w:r>
      <w:r w:rsidRPr="00697C18">
        <w:rPr>
          <w:rFonts w:ascii="Times New Roman" w:eastAsia="Arial" w:hAnsi="Times New Roman" w:cs="Times New Roman"/>
          <w:bCs/>
        </w:rPr>
        <w:t xml:space="preserve">(7), e2020GL092293. </w:t>
      </w:r>
      <w:hyperlink r:id="rId89" w:history="1">
        <w:r w:rsidRPr="00697C18">
          <w:rPr>
            <w:rStyle w:val="Hyperlink"/>
            <w:rFonts w:ascii="Times New Roman" w:eastAsia="Arial" w:hAnsi="Times New Roman" w:cs="Times New Roman"/>
            <w:bCs/>
          </w:rPr>
          <w:t>https://doi.org/10.1029/2020GL092293</w:t>
        </w:r>
      </w:hyperlink>
    </w:p>
    <w:p w14:paraId="5A9271CF" w14:textId="13E6043B" w:rsidR="006C5077" w:rsidRPr="006C5077" w:rsidRDefault="00697C18" w:rsidP="00697C18">
      <w:pPr>
        <w:spacing w:line="240" w:lineRule="auto"/>
        <w:rPr>
          <w:rFonts w:ascii="Times New Roman" w:eastAsia="Arial" w:hAnsi="Times New Roman" w:cs="Times New Roman"/>
          <w:bCs/>
        </w:rPr>
      </w:pPr>
      <w:r w:rsidRPr="00697C18">
        <w:rPr>
          <w:rFonts w:ascii="Times New Roman" w:eastAsia="Arial" w:hAnsi="Times New Roman" w:cs="Times New Roman"/>
          <w:bCs/>
        </w:rPr>
        <w:t xml:space="preserve">Zhang, Y., Meiners, S. J., Meng, Y., Yao, Q., Guo, K., Guo, W.-Y., &amp; Li, S. (2024). Temporal dynamics of Grime’s CSR strategies in plant communities during 60 years of succession. </w:t>
      </w:r>
      <w:r w:rsidRPr="00697C18">
        <w:rPr>
          <w:rFonts w:ascii="Times New Roman" w:eastAsia="Arial" w:hAnsi="Times New Roman" w:cs="Times New Roman"/>
          <w:bCs/>
          <w:i/>
          <w:iCs/>
        </w:rPr>
        <w:t>Ecology Letters</w:t>
      </w:r>
      <w:r w:rsidRPr="00697C18">
        <w:rPr>
          <w:rFonts w:ascii="Times New Roman" w:eastAsia="Arial" w:hAnsi="Times New Roman" w:cs="Times New Roman"/>
          <w:bCs/>
        </w:rPr>
        <w:t xml:space="preserve">, </w:t>
      </w:r>
      <w:r w:rsidRPr="00697C18">
        <w:rPr>
          <w:rFonts w:ascii="Times New Roman" w:eastAsia="Arial" w:hAnsi="Times New Roman" w:cs="Times New Roman"/>
          <w:bCs/>
          <w:i/>
          <w:iCs/>
        </w:rPr>
        <w:t>27</w:t>
      </w:r>
      <w:r w:rsidRPr="00697C18">
        <w:rPr>
          <w:rFonts w:ascii="Times New Roman" w:eastAsia="Arial" w:hAnsi="Times New Roman" w:cs="Times New Roman"/>
          <w:bCs/>
        </w:rPr>
        <w:t xml:space="preserve">(6), e14446. </w:t>
      </w:r>
      <w:hyperlink r:id="rId90" w:history="1">
        <w:r w:rsidRPr="00697C18">
          <w:rPr>
            <w:rStyle w:val="Hyperlink"/>
            <w:rFonts w:ascii="Times New Roman" w:eastAsia="Arial" w:hAnsi="Times New Roman" w:cs="Times New Roman"/>
            <w:bCs/>
          </w:rPr>
          <w:t>https://doi.org/10.1111/ele.14446</w:t>
        </w:r>
      </w:hyperlink>
    </w:p>
    <w:sectPr w:rsidR="006C5077" w:rsidRPr="006C5077" w:rsidSect="0013388D">
      <w:headerReference w:type="default" r:id="rId91"/>
      <w:pgSz w:w="12240" w:h="15840"/>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Wallace, Madeleine - (maddiewallace)" w:date="2025-06-16T10:36:00Z" w:initials="WM(">
    <w:p w14:paraId="2E61979E" w14:textId="77777777" w:rsidR="00D00488" w:rsidRDefault="00D00488" w:rsidP="00D00488">
      <w:r>
        <w:rPr>
          <w:rStyle w:val="CommentReference"/>
        </w:rPr>
        <w:annotationRef/>
      </w:r>
      <w:r>
        <w:rPr>
          <w:sz w:val="20"/>
          <w:szCs w:val="20"/>
        </w:rPr>
        <w:t>ask ian and ethan if this is for sure true lol</w:t>
      </w:r>
    </w:p>
  </w:comment>
  <w:comment w:id="1" w:author="Wallace, Madeleine - (maddiewallace)" w:date="2025-06-18T12:19:00Z" w:initials="WM(">
    <w:p w14:paraId="7228080E" w14:textId="77777777" w:rsidR="00FA178C" w:rsidRDefault="00FA178C" w:rsidP="00FA178C">
      <w:r>
        <w:rPr>
          <w:rStyle w:val="CommentReference"/>
        </w:rPr>
        <w:annotationRef/>
      </w:r>
      <w:r>
        <w:rPr>
          <w:sz w:val="20"/>
          <w:szCs w:val="20"/>
        </w:rPr>
        <w:t>explicitly state this in the methods</w:t>
      </w:r>
    </w:p>
    <w:p w14:paraId="267153AF" w14:textId="77777777" w:rsidR="00FA178C" w:rsidRDefault="00FA178C" w:rsidP="00FA178C"/>
  </w:comment>
  <w:comment w:id="2" w:author="Wallace, Madeleine - (maddiewallace)" w:date="2025-06-18T12:19:00Z" w:initials="WM(">
    <w:p w14:paraId="58A0F8C0" w14:textId="77777777" w:rsidR="00FA178C" w:rsidRDefault="00FA178C" w:rsidP="00FA178C">
      <w:r>
        <w:rPr>
          <w:rStyle w:val="CommentReference"/>
        </w:rPr>
        <w:annotationRef/>
      </w:r>
      <w:r>
        <w:rPr>
          <w:sz w:val="20"/>
          <w:szCs w:val="20"/>
        </w:rPr>
        <w:t>rachel thoughts?</w:t>
      </w:r>
    </w:p>
  </w:comment>
  <w:comment w:id="8" w:author="Martinez, Cecilia Isabel - (cmartinez3)" w:date="2025-05-27T11:46:00Z" w:initials="CM">
    <w:p w14:paraId="6A9D9795" w14:textId="3575A05F" w:rsidR="00B158FD" w:rsidRDefault="00B158FD" w:rsidP="00B158FD">
      <w:r>
        <w:rPr>
          <w:rStyle w:val="CommentReference"/>
        </w:rPr>
        <w:annotationRef/>
      </w:r>
      <w:r>
        <w:rPr>
          <w:color w:val="000000"/>
          <w:sz w:val="20"/>
          <w:szCs w:val="20"/>
        </w:rPr>
        <w:t xml:space="preserve">New citation: </w:t>
      </w:r>
    </w:p>
    <w:p w14:paraId="7722390D" w14:textId="77777777" w:rsidR="00B158FD" w:rsidRDefault="00B158FD" w:rsidP="00B158FD">
      <w:r>
        <w:rPr>
          <w:color w:val="000000"/>
          <w:sz w:val="20"/>
          <w:szCs w:val="20"/>
        </w:rPr>
        <w:t>https://esajournals.onlinelibrary.wiley.com/doi/10.1002/eap.2431</w:t>
      </w:r>
    </w:p>
  </w:comment>
  <w:comment w:id="9" w:author="Martinez, Cecilia Isabel - (cmartinez3)" w:date="2025-05-27T11:47:00Z" w:initials="CM">
    <w:p w14:paraId="3ED9FB82" w14:textId="3B1A9C77" w:rsidR="00B158FD" w:rsidRDefault="00B158FD" w:rsidP="00B158FD">
      <w:r>
        <w:rPr>
          <w:rStyle w:val="CommentReference"/>
        </w:rPr>
        <w:annotationRef/>
      </w:r>
      <w:r>
        <w:rPr>
          <w:color w:val="000000"/>
          <w:sz w:val="20"/>
          <w:szCs w:val="20"/>
        </w:rPr>
        <w:t xml:space="preserve">New citation: </w:t>
      </w:r>
    </w:p>
    <w:p w14:paraId="529DBA48" w14:textId="77777777" w:rsidR="00B158FD" w:rsidRDefault="00B158FD" w:rsidP="00B158FD">
      <w:r>
        <w:rPr>
          <w:color w:val="000000"/>
          <w:sz w:val="20"/>
          <w:szCs w:val="20"/>
        </w:rPr>
        <w:t>https://www.fs.usda.gov/rm/pubs_journals/2023/rmrs_2023_parks_s002.pdf</w:t>
      </w:r>
    </w:p>
  </w:comment>
  <w:comment w:id="24" w:author="Winick, Ian Archer - (iaw1)" w:date="2025-06-05T11:26:00Z" w:initials="WIA(">
    <w:p w14:paraId="5C83742E" w14:textId="77777777" w:rsidR="0044395B" w:rsidRDefault="0044395B" w:rsidP="0044395B">
      <w:r>
        <w:rPr>
          <w:rStyle w:val="CommentReference"/>
        </w:rPr>
        <w:annotationRef/>
      </w:r>
      <w:r>
        <w:rPr>
          <w:sz w:val="20"/>
          <w:szCs w:val="20"/>
        </w:rPr>
        <w:t>I’m not certain that these results say anything about the abiotic environment…gotta think on it.</w:t>
      </w:r>
    </w:p>
  </w:comment>
  <w:comment w:id="27" w:author="Winick, Ian Archer - (iaw1)" w:date="2025-06-05T11:28:00Z" w:initials="WIA(">
    <w:p w14:paraId="03E8B15C" w14:textId="77777777" w:rsidR="0044395B" w:rsidRDefault="0044395B" w:rsidP="0044395B">
      <w:r>
        <w:rPr>
          <w:rStyle w:val="CommentReference"/>
        </w:rPr>
        <w:annotationRef/>
      </w:r>
      <w:r>
        <w:rPr>
          <w:sz w:val="20"/>
          <w:szCs w:val="20"/>
        </w:rPr>
        <w:t>https://www.jstor.org/stable/1943545</w:t>
      </w:r>
    </w:p>
  </w:comment>
  <w:comment w:id="29" w:author="Winick, Ian Archer - (iaw1)" w:date="2025-06-05T12:45:00Z" w:initials="WIA(">
    <w:p w14:paraId="58D8ACFF" w14:textId="7331E312" w:rsidR="003C4273" w:rsidRDefault="003C4273" w:rsidP="003C4273">
      <w:r>
        <w:rPr>
          <w:rStyle w:val="CommentReference"/>
        </w:rPr>
        <w:annotationRef/>
      </w:r>
      <w:r>
        <w:rPr>
          <w:sz w:val="20"/>
          <w:szCs w:val="20"/>
        </w:rPr>
        <w:t>https://onlinelibrary.wiley.com/doi/abs/10.1111/nph.12001</w:t>
      </w:r>
    </w:p>
  </w:comment>
  <w:comment w:id="30" w:author="Winick, Ian Archer - (iaw1)" w:date="2025-06-05T14:04:00Z" w:initials="WIA(">
    <w:p w14:paraId="455DFB5E" w14:textId="77777777" w:rsidR="00130DB4" w:rsidRDefault="00130DB4" w:rsidP="00130DB4">
      <w:r>
        <w:rPr>
          <w:rStyle w:val="CommentReference"/>
        </w:rPr>
        <w:annotationRef/>
      </w:r>
      <w:r>
        <w:rPr>
          <w:sz w:val="20"/>
          <w:szCs w:val="20"/>
        </w:rPr>
        <w:t>https://www.mdpi.com/1999-4907/8/7/221</w:t>
      </w:r>
    </w:p>
  </w:comment>
  <w:comment w:id="40" w:author="Winick, Ian Archer - (iaw1)" w:date="2025-06-05T15:11:00Z" w:initials="WIA(">
    <w:p w14:paraId="3330AA71" w14:textId="77777777" w:rsidR="00C95F7E" w:rsidRDefault="00C95F7E" w:rsidP="00C95F7E">
      <w:r>
        <w:rPr>
          <w:rStyle w:val="CommentReference"/>
        </w:rPr>
        <w:annotationRef/>
      </w:r>
      <w:r>
        <w:rPr>
          <w:sz w:val="20"/>
          <w:szCs w:val="20"/>
        </w:rPr>
        <w:t>Real question for the group. Do we need this sentence?</w:t>
      </w:r>
    </w:p>
  </w:comment>
  <w:comment w:id="46" w:author="Wallace, Madeleine - (maddiewallace)" w:date="2025-05-22T13:13:00Z" w:initials="MW">
    <w:p w14:paraId="05CE64F0" w14:textId="49C5F05C" w:rsidR="00C3186F" w:rsidRDefault="00C3186F" w:rsidP="00C3186F">
      <w:r>
        <w:rPr>
          <w:rStyle w:val="CommentReference"/>
        </w:rPr>
        <w:annotationRef/>
      </w:r>
      <w:r>
        <w:rPr>
          <w:color w:val="000000"/>
          <w:sz w:val="20"/>
          <w:szCs w:val="20"/>
        </w:rPr>
        <w:t>I think we also need a sentence with cover percentages for chmages in functional type (figure 2a)?</w:t>
      </w:r>
    </w:p>
  </w:comment>
  <w:comment w:id="47" w:author="Bromley, Fern Lorelei - (fernb)" w:date="2025-05-23T16:55:00Z" w:initials="FB">
    <w:p w14:paraId="5A03106C" w14:textId="77777777" w:rsidR="00C3186F" w:rsidRDefault="00C3186F" w:rsidP="00C3186F">
      <w:r>
        <w:rPr>
          <w:rStyle w:val="CommentReference"/>
        </w:rPr>
        <w:annotationRef/>
      </w:r>
      <w:r>
        <w:rPr>
          <w:color w:val="000000"/>
          <w:sz w:val="20"/>
          <w:szCs w:val="20"/>
        </w:rPr>
        <w:t>Done above</w:t>
      </w:r>
    </w:p>
  </w:comment>
  <w:comment w:id="55" w:author="Wallace, Madeleine - (maddiewallace)" w:date="2025-05-22T11:41:00Z" w:initials="MW">
    <w:p w14:paraId="2728DEE6" w14:textId="129616C5" w:rsidR="00B25853" w:rsidRDefault="00B25853" w:rsidP="00B25853">
      <w:r>
        <w:rPr>
          <w:rStyle w:val="CommentReference"/>
        </w:rPr>
        <w:annotationRef/>
      </w:r>
      <w:r>
        <w:rPr>
          <w:color w:val="000000"/>
          <w:sz w:val="20"/>
          <w:szCs w:val="20"/>
        </w:rPr>
        <w:t>I wrote out this paragraph around IDH because I think it’s a good take BUT did not add anything about IDH into the introduction.  I don’t know if we need to but also I am fine being wrong and someone can add IDH into the intro if they feel strongly about it</w:t>
      </w:r>
    </w:p>
  </w:comment>
  <w:comment w:id="56" w:author="Winick, Ian Archer - (iaw1)" w:date="2025-06-10T17:33:00Z" w:initials="WIA(">
    <w:p w14:paraId="57BA4F65" w14:textId="77777777" w:rsidR="00FC6138" w:rsidRDefault="00BD11C5" w:rsidP="00FC6138">
      <w:r>
        <w:rPr>
          <w:rStyle w:val="CommentReference"/>
        </w:rPr>
        <w:annotationRef/>
      </w:r>
      <w:r w:rsidR="00FC6138">
        <w:rPr>
          <w:sz w:val="20"/>
          <w:szCs w:val="20"/>
        </w:rPr>
        <w:t>So IDH is a useful framework/expectation and I know we talked about it early on, but I don’t think our results ended up saying anything about it. I’m giving it some thought and maybe there isn’t actually much to say in this paragraph. I’m thinking maybe we should just acknowledge that the communities were different and then dive into the rest of the results as the explanation of why.</w:t>
      </w:r>
    </w:p>
  </w:comment>
  <w:comment w:id="57" w:author="Winick, Ian Archer - (iaw1)" w:date="2025-06-07T17:49:00Z" w:initials="WIA(">
    <w:p w14:paraId="4CB27CCB" w14:textId="7306F50B" w:rsidR="00FE4488" w:rsidRDefault="00FE4488" w:rsidP="00FE4488">
      <w:r>
        <w:rPr>
          <w:rStyle w:val="CommentReference"/>
        </w:rPr>
        <w:annotationRef/>
      </w:r>
      <w:r>
        <w:rPr>
          <w:sz w:val="20"/>
          <w:szCs w:val="20"/>
        </w:rPr>
        <w:t>I think maybe this sentence can go.</w:t>
      </w:r>
    </w:p>
  </w:comment>
  <w:comment w:id="58" w:author="Winick, Ian Archer - (iaw1)" w:date="2025-06-05T16:24:00Z" w:initials="WIA(">
    <w:p w14:paraId="7220EF7F" w14:textId="6542756E" w:rsidR="003D0E72" w:rsidRDefault="003D0E72" w:rsidP="003D0E72">
      <w:r>
        <w:rPr>
          <w:rStyle w:val="CommentReference"/>
        </w:rPr>
        <w:annotationRef/>
      </w:r>
      <w:r>
        <w:rPr>
          <w:sz w:val="20"/>
          <w:szCs w:val="20"/>
        </w:rPr>
        <w:t>After Rachel pointed out that the groups may differ along higher dimensions, I’m not sure if we know this to be true based on the NMDS alone.</w:t>
      </w:r>
    </w:p>
  </w:comment>
  <w:comment w:id="59" w:author="Winick, Ian Archer - (iaw1)" w:date="2025-06-07T17:50:00Z" w:initials="WIA(">
    <w:p w14:paraId="37ABE71D" w14:textId="77777777" w:rsidR="00FE4488" w:rsidRDefault="00FE4488" w:rsidP="00FE4488">
      <w:r>
        <w:rPr>
          <w:rStyle w:val="CommentReference"/>
        </w:rPr>
        <w:annotationRef/>
      </w:r>
      <w:r>
        <w:rPr>
          <w:sz w:val="20"/>
          <w:szCs w:val="20"/>
        </w:rPr>
        <w:t>Real question. Do we talk about effect of fire in richness? I think I remember looking and not finding a story there.</w:t>
      </w:r>
    </w:p>
  </w:comment>
  <w:comment w:id="60" w:author="Winick, Ian Archer - (iaw1)" w:date="2025-06-11T10:17:00Z" w:initials="WIA(">
    <w:p w14:paraId="1704215A" w14:textId="77777777" w:rsidR="003F1AD5" w:rsidRDefault="003F1AD5" w:rsidP="003F1AD5">
      <w:r>
        <w:rPr>
          <w:rStyle w:val="CommentReference"/>
        </w:rPr>
        <w:annotationRef/>
      </w:r>
      <w:r>
        <w:rPr>
          <w:sz w:val="20"/>
          <w:szCs w:val="20"/>
        </w:rPr>
        <w:t>https://onlinelibrary.wiley.com/doi/full/10.1002/ece3.4879</w:t>
      </w:r>
    </w:p>
  </w:comment>
  <w:comment w:id="61" w:author="Winick, Ian Archer - (iaw1)" w:date="2025-06-11T10:16:00Z" w:initials="WIA(">
    <w:p w14:paraId="2CAF57C5" w14:textId="5BF11E40" w:rsidR="003F1AD5" w:rsidRDefault="003F1AD5" w:rsidP="003F1AD5">
      <w:r>
        <w:rPr>
          <w:rStyle w:val="CommentReference"/>
        </w:rPr>
        <w:annotationRef/>
      </w:r>
      <w:hyperlink r:id="rId1" w:history="1">
        <w:r w:rsidRPr="00C1589F">
          <w:rPr>
            <w:rStyle w:val="Hyperlink"/>
            <w:sz w:val="20"/>
            <w:szCs w:val="20"/>
          </w:rPr>
          <w:t>https://link.springer.com/article/10.1007/s11258-022-01247-4</w:t>
        </w:r>
      </w:hyperlink>
    </w:p>
  </w:comment>
  <w:comment w:id="65" w:author="Wallace, Madeleine - (maddiewallace)" w:date="2025-05-22T13:03:00Z" w:initials="MW">
    <w:p w14:paraId="0616A83F" w14:textId="7896AA32" w:rsidR="00D161FC" w:rsidRDefault="00D161FC" w:rsidP="00D161FC">
      <w:r>
        <w:rPr>
          <w:rStyle w:val="CommentReference"/>
        </w:rPr>
        <w:annotationRef/>
      </w:r>
      <w:r>
        <w:rPr>
          <w:color w:val="000000"/>
          <w:sz w:val="20"/>
          <w:szCs w:val="20"/>
        </w:rPr>
        <w:t>Feel like this could be expanded upon ?</w:t>
      </w:r>
    </w:p>
  </w:comment>
  <w:comment w:id="66" w:author="Bromley, Fern Lorelei - (fernb)" w:date="2025-05-23T18:58:00Z" w:initials="FB">
    <w:p w14:paraId="3239B456" w14:textId="77777777" w:rsidR="00A945EF" w:rsidRDefault="00A945EF" w:rsidP="00A945EF">
      <w:r>
        <w:rPr>
          <w:rStyle w:val="CommentReference"/>
        </w:rPr>
        <w:annotationRef/>
      </w:r>
      <w:r>
        <w:rPr>
          <w:color w:val="000000"/>
          <w:sz w:val="20"/>
          <w:szCs w:val="20"/>
        </w:rPr>
        <w:t>I couldn’t think of a way to actually write this out, but seed size is related to so many different things that maybe it was just getting pulled in all directions. Like small seeds are sometimes more likely to be banked but also they don’t have that much longevity so it’s like…. Meh???</w:t>
      </w:r>
    </w:p>
  </w:comment>
  <w:comment w:id="67" w:author="Bromley, Fern Lorelei - (fernb)" w:date="2025-05-26T15:11:00Z" w:initials="FB">
    <w:p w14:paraId="55A789B7" w14:textId="77777777" w:rsidR="000279C7" w:rsidRDefault="000279C7" w:rsidP="000279C7">
      <w:r>
        <w:rPr>
          <w:rStyle w:val="CommentReference"/>
        </w:rPr>
        <w:annotationRef/>
      </w:r>
      <w:r>
        <w:rPr>
          <w:color w:val="000000"/>
          <w:sz w:val="20"/>
          <w:szCs w:val="20"/>
        </w:rPr>
        <w:t>Thinking about this more: since it had been so long since a fire within that area, the typical effect of small-seeded species coming out of the seed bank was obscured by the fact that there was Not really a seed bank bc the small seeds did not last? Idk lol</w:t>
      </w:r>
    </w:p>
  </w:comment>
  <w:comment w:id="68" w:author="Martinez, Cecilia Isabel - (cmartinez3)" w:date="2025-05-30T11:01:00Z" w:initials="CM">
    <w:p w14:paraId="69DEE2B6" w14:textId="77777777" w:rsidR="005324A6" w:rsidRDefault="005324A6" w:rsidP="005324A6">
      <w:r>
        <w:rPr>
          <w:rStyle w:val="CommentReference"/>
        </w:rPr>
        <w:annotationRef/>
      </w:r>
      <w:r>
        <w:rPr>
          <w:sz w:val="20"/>
          <w:szCs w:val="20"/>
        </w:rPr>
        <w:t xml:space="preserve">Or maybe mention something about how seed mass does not encapsulate all of the different facets/dispersal capabilities/characteristics of a seed.Like dimensions are really important, seed mass may not be the best metric at which to evaluate this. </w:t>
      </w:r>
    </w:p>
  </w:comment>
  <w:comment w:id="73" w:author="Winick, Ian Archer - (iaw1)" w:date="2025-06-11T10:41:00Z" w:initials="WIA(">
    <w:p w14:paraId="56CEEEFC" w14:textId="77777777" w:rsidR="003F2B56" w:rsidRDefault="003F2B56" w:rsidP="003F2B56">
      <w:r>
        <w:rPr>
          <w:rStyle w:val="CommentReference"/>
        </w:rPr>
        <w:annotationRef/>
      </w:r>
      <w:r>
        <w:rPr>
          <w:sz w:val="20"/>
          <w:szCs w:val="20"/>
        </w:rPr>
        <w:t>I’m wondering if this paragraph will change if we add stats to this part of the results.</w:t>
      </w:r>
    </w:p>
    <w:p w14:paraId="5BB32F1C" w14:textId="77777777" w:rsidR="003F2B56" w:rsidRDefault="003F2B56" w:rsidP="003F2B56"/>
    <w:p w14:paraId="72C3657A" w14:textId="77777777" w:rsidR="003F2B56" w:rsidRDefault="003F2B56" w:rsidP="003F2B56">
      <w:r>
        <w:rPr>
          <w:sz w:val="20"/>
          <w:szCs w:val="20"/>
        </w:rPr>
        <w:t>Actually…and this is coming from my meeting with Rachel where we talked about my own writing habits that I need to work on…is this too much detail to include? Can we do all of the indicator species and functional group stuff in one paragraph? Because this is starting to feel repetitive.</w:t>
      </w:r>
    </w:p>
  </w:comment>
  <w:comment w:id="74" w:author="Wallace, Madeleine - (maddiewallace)" w:date="2025-06-16T10:51:00Z" w:initials="WM(">
    <w:p w14:paraId="3441D81D" w14:textId="77777777" w:rsidR="00883BE2" w:rsidRDefault="00883BE2" w:rsidP="00883BE2">
      <w:r>
        <w:rPr>
          <w:rStyle w:val="CommentReference"/>
        </w:rPr>
        <w:annotationRef/>
      </w:r>
      <w:r>
        <w:rPr>
          <w:sz w:val="20"/>
          <w:szCs w:val="20"/>
        </w:rPr>
        <w:t>yes lets combine them after we get the cover stats done</w:t>
      </w:r>
    </w:p>
  </w:comment>
  <w:comment w:id="71" w:author="Wallace, Madeleine - (maddiewallace)" w:date="2025-06-16T10:50:00Z" w:initials="WM(">
    <w:p w14:paraId="30594DFB" w14:textId="2C340AE8" w:rsidR="00883BE2" w:rsidRDefault="00883BE2" w:rsidP="00883BE2">
      <w:r>
        <w:rPr>
          <w:rStyle w:val="CommentReference"/>
        </w:rPr>
        <w:annotationRef/>
      </w:r>
      <w:r>
        <w:rPr>
          <w:sz w:val="20"/>
          <w:szCs w:val="20"/>
        </w:rPr>
        <w:t>combine these two paragraphs after we add stats to the cover fig! (i can do it after we confirm interpretation with analysis)</w:t>
      </w:r>
    </w:p>
  </w:comment>
  <w:comment w:id="81" w:author="Martinez, Cecilia Isabel - (cmartinez3)" w:date="2025-05-27T14:21:00Z" w:initials="CM">
    <w:p w14:paraId="6CE5A488" w14:textId="77777777" w:rsidR="00A9003F" w:rsidRDefault="00A9003F" w:rsidP="00A9003F">
      <w:r>
        <w:rPr>
          <w:rStyle w:val="CommentReference"/>
        </w:rPr>
        <w:annotationRef/>
      </w:r>
      <w:r>
        <w:rPr>
          <w:color w:val="000000"/>
          <w:sz w:val="20"/>
          <w:szCs w:val="20"/>
        </w:rPr>
        <w:t>https://esajournals.onlinelibrary.wiley.com/doi/10.1890/110267</w:t>
      </w:r>
    </w:p>
  </w:comment>
  <w:comment w:id="82" w:author="Martinez, Cecilia Isabel - (cmartinez3)" w:date="2025-05-27T14:25:00Z" w:initials="CM">
    <w:p w14:paraId="40E5F41C" w14:textId="77777777" w:rsidR="00A9003F" w:rsidRDefault="00A9003F" w:rsidP="00A9003F">
      <w:r>
        <w:rPr>
          <w:rStyle w:val="CommentReference"/>
        </w:rPr>
        <w:annotationRef/>
      </w:r>
      <w:r>
        <w:rPr>
          <w:color w:val="000000"/>
          <w:sz w:val="20"/>
          <w:szCs w:val="20"/>
        </w:rPr>
        <w:t>New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61979E" w15:done="0"/>
  <w15:commentEx w15:paraId="267153AF" w15:paraIdParent="2E61979E" w15:done="0"/>
  <w15:commentEx w15:paraId="58A0F8C0" w15:paraIdParent="2E61979E" w15:done="0"/>
  <w15:commentEx w15:paraId="7722390D" w15:done="0"/>
  <w15:commentEx w15:paraId="529DBA48" w15:done="0"/>
  <w15:commentEx w15:paraId="5C83742E" w15:done="0"/>
  <w15:commentEx w15:paraId="03E8B15C" w15:done="0"/>
  <w15:commentEx w15:paraId="58D8ACFF" w15:done="0"/>
  <w15:commentEx w15:paraId="455DFB5E" w15:done="0"/>
  <w15:commentEx w15:paraId="3330AA71" w15:done="0"/>
  <w15:commentEx w15:paraId="05CE64F0" w15:done="1"/>
  <w15:commentEx w15:paraId="5A03106C" w15:paraIdParent="05CE64F0" w15:done="1"/>
  <w15:commentEx w15:paraId="2728DEE6" w15:done="0"/>
  <w15:commentEx w15:paraId="57BA4F65" w15:paraIdParent="2728DEE6" w15:done="0"/>
  <w15:commentEx w15:paraId="4CB27CCB" w15:done="0"/>
  <w15:commentEx w15:paraId="7220EF7F" w15:done="0"/>
  <w15:commentEx w15:paraId="37ABE71D" w15:done="0"/>
  <w15:commentEx w15:paraId="1704215A" w15:done="0"/>
  <w15:commentEx w15:paraId="2CAF57C5" w15:done="0"/>
  <w15:commentEx w15:paraId="0616A83F" w15:done="0"/>
  <w15:commentEx w15:paraId="3239B456" w15:paraIdParent="0616A83F" w15:done="0"/>
  <w15:commentEx w15:paraId="55A789B7" w15:paraIdParent="0616A83F" w15:done="0"/>
  <w15:commentEx w15:paraId="69DEE2B6" w15:paraIdParent="0616A83F" w15:done="0"/>
  <w15:commentEx w15:paraId="72C3657A" w15:done="0"/>
  <w15:commentEx w15:paraId="3441D81D" w15:paraIdParent="72C3657A" w15:done="0"/>
  <w15:commentEx w15:paraId="30594DFB" w15:done="0"/>
  <w15:commentEx w15:paraId="6CE5A488" w15:done="0"/>
  <w15:commentEx w15:paraId="40E5F41C" w15:paraIdParent="6CE5A4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B31927" w16cex:dateUtc="2025-06-16T17:36:00Z"/>
  <w16cex:commentExtensible w16cex:durableId="3D385C33" w16cex:dateUtc="2025-06-18T19:19:00Z"/>
  <w16cex:commentExtensible w16cex:durableId="2907EE13" w16cex:dateUtc="2025-06-18T19:19:00Z"/>
  <w16cex:commentExtensible w16cex:durableId="5CFED4E8" w16cex:dateUtc="2025-05-27T18:46:00Z"/>
  <w16cex:commentExtensible w16cex:durableId="3FA69590" w16cex:dateUtc="2025-05-27T18:47:00Z"/>
  <w16cex:commentExtensible w16cex:durableId="7529DCEA" w16cex:dateUtc="2025-06-05T18:26:00Z"/>
  <w16cex:commentExtensible w16cex:durableId="5E4FF220" w16cex:dateUtc="2025-06-05T18:28:00Z"/>
  <w16cex:commentExtensible w16cex:durableId="30090B4A" w16cex:dateUtc="2025-06-05T19:45:00Z"/>
  <w16cex:commentExtensible w16cex:durableId="45718621" w16cex:dateUtc="2025-06-05T21:04:00Z"/>
  <w16cex:commentExtensible w16cex:durableId="42B6447E" w16cex:dateUtc="2025-06-05T22:11:00Z"/>
  <w16cex:commentExtensible w16cex:durableId="6ED79105" w16cex:dateUtc="2025-05-22T20:13:00Z"/>
  <w16cex:commentExtensible w16cex:durableId="60461C1F" w16cex:dateUtc="2025-05-23T23:55:00Z"/>
  <w16cex:commentExtensible w16cex:durableId="42F2A666" w16cex:dateUtc="2025-05-22T18:41:00Z"/>
  <w16cex:commentExtensible w16cex:durableId="28A0C651" w16cex:dateUtc="2025-06-11T00:33:00Z"/>
  <w16cex:commentExtensible w16cex:durableId="600E3E06" w16cex:dateUtc="2025-06-08T00:49:00Z"/>
  <w16cex:commentExtensible w16cex:durableId="3BD4D80D" w16cex:dateUtc="2025-06-05T23:24:00Z"/>
  <w16cex:commentExtensible w16cex:durableId="046D030E" w16cex:dateUtc="2025-06-08T00:50:00Z"/>
  <w16cex:commentExtensible w16cex:durableId="08919FD2" w16cex:dateUtc="2025-06-11T17:17:00Z"/>
  <w16cex:commentExtensible w16cex:durableId="5FCDC859" w16cex:dateUtc="2025-06-11T17:16:00Z"/>
  <w16cex:commentExtensible w16cex:durableId="2602BB0F" w16cex:dateUtc="2025-05-22T20:03:00Z"/>
  <w16cex:commentExtensible w16cex:durableId="54DC834E" w16cex:dateUtc="2025-05-24T01:58:00Z"/>
  <w16cex:commentExtensible w16cex:durableId="5AC5E377" w16cex:dateUtc="2025-05-26T22:11:00Z"/>
  <w16cex:commentExtensible w16cex:durableId="0DD0B0C3" w16cex:dateUtc="2025-05-30T18:01:00Z"/>
  <w16cex:commentExtensible w16cex:durableId="3B907B83" w16cex:dateUtc="2025-06-11T17:41:00Z"/>
  <w16cex:commentExtensible w16cex:durableId="70C4AE6C" w16cex:dateUtc="2025-06-16T17:51:00Z"/>
  <w16cex:commentExtensible w16cex:durableId="1974EA42" w16cex:dateUtc="2025-06-16T17:50:00Z"/>
  <w16cex:commentExtensible w16cex:durableId="06359F50" w16cex:dateUtc="2025-05-27T21:21:00Z"/>
  <w16cex:commentExtensible w16cex:durableId="7D4804B5" w16cex:dateUtc="2025-05-27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61979E" w16cid:durableId="01B31927"/>
  <w16cid:commentId w16cid:paraId="267153AF" w16cid:durableId="3D385C33"/>
  <w16cid:commentId w16cid:paraId="58A0F8C0" w16cid:durableId="2907EE13"/>
  <w16cid:commentId w16cid:paraId="7722390D" w16cid:durableId="5CFED4E8"/>
  <w16cid:commentId w16cid:paraId="529DBA48" w16cid:durableId="3FA69590"/>
  <w16cid:commentId w16cid:paraId="5C83742E" w16cid:durableId="7529DCEA"/>
  <w16cid:commentId w16cid:paraId="03E8B15C" w16cid:durableId="5E4FF220"/>
  <w16cid:commentId w16cid:paraId="58D8ACFF" w16cid:durableId="30090B4A"/>
  <w16cid:commentId w16cid:paraId="455DFB5E" w16cid:durableId="45718621"/>
  <w16cid:commentId w16cid:paraId="3330AA71" w16cid:durableId="42B6447E"/>
  <w16cid:commentId w16cid:paraId="05CE64F0" w16cid:durableId="6ED79105"/>
  <w16cid:commentId w16cid:paraId="5A03106C" w16cid:durableId="60461C1F"/>
  <w16cid:commentId w16cid:paraId="2728DEE6" w16cid:durableId="42F2A666"/>
  <w16cid:commentId w16cid:paraId="57BA4F65" w16cid:durableId="28A0C651"/>
  <w16cid:commentId w16cid:paraId="4CB27CCB" w16cid:durableId="600E3E06"/>
  <w16cid:commentId w16cid:paraId="7220EF7F" w16cid:durableId="3BD4D80D"/>
  <w16cid:commentId w16cid:paraId="37ABE71D" w16cid:durableId="046D030E"/>
  <w16cid:commentId w16cid:paraId="1704215A" w16cid:durableId="08919FD2"/>
  <w16cid:commentId w16cid:paraId="2CAF57C5" w16cid:durableId="5FCDC859"/>
  <w16cid:commentId w16cid:paraId="0616A83F" w16cid:durableId="2602BB0F"/>
  <w16cid:commentId w16cid:paraId="3239B456" w16cid:durableId="54DC834E"/>
  <w16cid:commentId w16cid:paraId="55A789B7" w16cid:durableId="5AC5E377"/>
  <w16cid:commentId w16cid:paraId="69DEE2B6" w16cid:durableId="0DD0B0C3"/>
  <w16cid:commentId w16cid:paraId="72C3657A" w16cid:durableId="3B907B83"/>
  <w16cid:commentId w16cid:paraId="3441D81D" w16cid:durableId="70C4AE6C"/>
  <w16cid:commentId w16cid:paraId="30594DFB" w16cid:durableId="1974EA42"/>
  <w16cid:commentId w16cid:paraId="6CE5A488" w16cid:durableId="06359F50"/>
  <w16cid:commentId w16cid:paraId="40E5F41C" w16cid:durableId="7D480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0A07B" w14:textId="77777777" w:rsidR="009917D5" w:rsidRDefault="009917D5">
      <w:pPr>
        <w:spacing w:after="0" w:line="240" w:lineRule="auto"/>
      </w:pPr>
      <w:r>
        <w:separator/>
      </w:r>
    </w:p>
  </w:endnote>
  <w:endnote w:type="continuationSeparator" w:id="0">
    <w:p w14:paraId="3EA8F9FE" w14:textId="77777777" w:rsidR="009917D5" w:rsidRDefault="00991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5645DC2-2073-634A-AD9C-743E12B12599}"/>
    <w:embedBold r:id="rId2" w:fontKey="{24857BC3-55DD-294E-B238-9FB6426CDC35}"/>
    <w:embedItalic r:id="rId3" w:fontKey="{62C00ED1-2510-A34D-A4C5-32B8A1BC51B3}"/>
    <w:embedBoldItalic r:id="rId4" w:fontKey="{7AEA286E-9FC7-AC42-A6B2-FA14EE1F14B8}"/>
  </w:font>
  <w:font w:name="Aptos">
    <w:panose1 w:val="020B0004020202020204"/>
    <w:charset w:val="00"/>
    <w:family w:val="swiss"/>
    <w:pitch w:val="variable"/>
    <w:sig w:usb0="20000287" w:usb1="00000003" w:usb2="00000000" w:usb3="00000000" w:csb0="0000019F" w:csb1="00000000"/>
    <w:embedRegular r:id="rId5" w:fontKey="{F1A3B6F3-AC3C-F64F-A534-1DF55911EC40}"/>
    <w:embedBold r:id="rId6" w:fontKey="{37415E85-DCCA-A04A-A5FF-B3F8F54CC832}"/>
    <w:embedItalic r:id="rId7" w:fontKey="{A21389AD-8445-3349-86DA-EB2EE5E4CDBF}"/>
  </w:font>
  <w:font w:name="Aptos Display">
    <w:panose1 w:val="020B0004020202020204"/>
    <w:charset w:val="00"/>
    <w:family w:val="swiss"/>
    <w:pitch w:val="variable"/>
    <w:sig w:usb0="20000287" w:usb1="00000003" w:usb2="00000000" w:usb3="00000000" w:csb0="0000019F" w:csb1="00000000"/>
    <w:embedRegular r:id="rId8" w:fontKey="{F78703F7-1B6D-6046-A15A-305D7808D50B}"/>
  </w:font>
  <w:font w:name="Arial">
    <w:panose1 w:val="020B0604020202020204"/>
    <w:charset w:val="00"/>
    <w:family w:val="swiss"/>
    <w:pitch w:val="variable"/>
    <w:sig w:usb0="E0002AFF" w:usb1="C0007843" w:usb2="00000009" w:usb3="00000000" w:csb0="000001FF" w:csb1="00000000"/>
    <w:embedRegular r:id="rId9" w:fontKey="{040C2DC8-69DC-414B-815A-D99FE53492B8}"/>
    <w:embedBold r:id="rId10" w:fontKey="{581695EB-4DDF-A44C-B3F5-EA8FDF2BD81F}"/>
    <w:embedItalic r:id="rId11" w:fontKey="{974F66B3-5FA9-B44A-AA7B-ABFB44ABC945}"/>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56A4E" w14:textId="77777777" w:rsidR="009917D5" w:rsidRDefault="009917D5">
      <w:pPr>
        <w:spacing w:after="0" w:line="240" w:lineRule="auto"/>
      </w:pPr>
      <w:r>
        <w:separator/>
      </w:r>
    </w:p>
  </w:footnote>
  <w:footnote w:type="continuationSeparator" w:id="0">
    <w:p w14:paraId="7A3F94E2" w14:textId="77777777" w:rsidR="009917D5" w:rsidRDefault="00991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39" w14:textId="77777777" w:rsidR="00ED12FC" w:rsidRDefault="00ED12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11355"/>
    <w:multiLevelType w:val="multilevel"/>
    <w:tmpl w:val="97228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E0EE8"/>
    <w:multiLevelType w:val="hybridMultilevel"/>
    <w:tmpl w:val="0D304632"/>
    <w:lvl w:ilvl="0" w:tplc="CA301E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B1A7E"/>
    <w:multiLevelType w:val="multilevel"/>
    <w:tmpl w:val="3998E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49414D0"/>
    <w:multiLevelType w:val="multilevel"/>
    <w:tmpl w:val="2CA8B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3342848">
    <w:abstractNumId w:val="0"/>
  </w:num>
  <w:num w:numId="2" w16cid:durableId="725302243">
    <w:abstractNumId w:val="2"/>
  </w:num>
  <w:num w:numId="3" w16cid:durableId="1326471279">
    <w:abstractNumId w:val="3"/>
  </w:num>
  <w:num w:numId="4" w16cid:durableId="1031150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allace, Madeleine - (maddiewallace)">
    <w15:presenceInfo w15:providerId="AD" w15:userId="S::maddiewallace@arizona.edu::b5292899-9658-457b-aace-1c5192f6b315"/>
  </w15:person>
  <w15:person w15:author="Martinez, Cecilia Isabel - (cmartinez3)">
    <w15:presenceInfo w15:providerId="AD" w15:userId="S::cmartinez3@arizona.edu::75e93601-0380-46d9-bbaf-63253d94c18f"/>
  </w15:person>
  <w15:person w15:author="Winick, Ian Archer - (iaw1)">
    <w15:presenceInfo w15:providerId="AD" w15:userId="S::iaw1@arizona.edu::4d6dca5b-d942-40b5-879a-9078b92f7b56"/>
  </w15:person>
  <w15:person w15:author="Bromley, Fern Lorelei - (fernb)">
    <w15:presenceInfo w15:providerId="AD" w15:userId="S::fernb@arizona.edu::30de849f-80a2-4b3d-a5a0-12893ddae6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2FC"/>
    <w:rsid w:val="000068E0"/>
    <w:rsid w:val="000128C3"/>
    <w:rsid w:val="000243C2"/>
    <w:rsid w:val="00026D6D"/>
    <w:rsid w:val="000279C7"/>
    <w:rsid w:val="00035FC9"/>
    <w:rsid w:val="000365C0"/>
    <w:rsid w:val="00040675"/>
    <w:rsid w:val="00066293"/>
    <w:rsid w:val="000753CD"/>
    <w:rsid w:val="00080341"/>
    <w:rsid w:val="00081360"/>
    <w:rsid w:val="000A5EFE"/>
    <w:rsid w:val="000B5E04"/>
    <w:rsid w:val="000B69B7"/>
    <w:rsid w:val="000C1F98"/>
    <w:rsid w:val="000C50D4"/>
    <w:rsid w:val="000D286C"/>
    <w:rsid w:val="000D42C9"/>
    <w:rsid w:val="000E4BA7"/>
    <w:rsid w:val="000F4AD3"/>
    <w:rsid w:val="00103B63"/>
    <w:rsid w:val="00104BD4"/>
    <w:rsid w:val="00110CA5"/>
    <w:rsid w:val="00111FF0"/>
    <w:rsid w:val="00112AEA"/>
    <w:rsid w:val="001140B7"/>
    <w:rsid w:val="00116A87"/>
    <w:rsid w:val="001252B5"/>
    <w:rsid w:val="00130DB4"/>
    <w:rsid w:val="00130E70"/>
    <w:rsid w:val="0013388D"/>
    <w:rsid w:val="00134EAE"/>
    <w:rsid w:val="00136D00"/>
    <w:rsid w:val="00146B61"/>
    <w:rsid w:val="00160FA8"/>
    <w:rsid w:val="00164D2F"/>
    <w:rsid w:val="00166793"/>
    <w:rsid w:val="00177991"/>
    <w:rsid w:val="00182083"/>
    <w:rsid w:val="001826C6"/>
    <w:rsid w:val="00193C23"/>
    <w:rsid w:val="00194F17"/>
    <w:rsid w:val="001A5E54"/>
    <w:rsid w:val="001C3761"/>
    <w:rsid w:val="001C58AB"/>
    <w:rsid w:val="001D06BB"/>
    <w:rsid w:val="001E2332"/>
    <w:rsid w:val="00200786"/>
    <w:rsid w:val="002115DD"/>
    <w:rsid w:val="00222B72"/>
    <w:rsid w:val="002251A0"/>
    <w:rsid w:val="002330CF"/>
    <w:rsid w:val="00237183"/>
    <w:rsid w:val="002416A1"/>
    <w:rsid w:val="00241A38"/>
    <w:rsid w:val="00254270"/>
    <w:rsid w:val="002625D9"/>
    <w:rsid w:val="0026749C"/>
    <w:rsid w:val="002806D9"/>
    <w:rsid w:val="0028741D"/>
    <w:rsid w:val="002905BF"/>
    <w:rsid w:val="00293208"/>
    <w:rsid w:val="0029489E"/>
    <w:rsid w:val="00296057"/>
    <w:rsid w:val="002A09C0"/>
    <w:rsid w:val="002A0C3A"/>
    <w:rsid w:val="002A1C41"/>
    <w:rsid w:val="002A5549"/>
    <w:rsid w:val="002B3900"/>
    <w:rsid w:val="002B3B9E"/>
    <w:rsid w:val="002C2042"/>
    <w:rsid w:val="002C463D"/>
    <w:rsid w:val="002C5646"/>
    <w:rsid w:val="002C710C"/>
    <w:rsid w:val="002C7C4A"/>
    <w:rsid w:val="002D27D2"/>
    <w:rsid w:val="002D4C12"/>
    <w:rsid w:val="002D682F"/>
    <w:rsid w:val="002F2D93"/>
    <w:rsid w:val="003076E0"/>
    <w:rsid w:val="00323EBE"/>
    <w:rsid w:val="00333EBA"/>
    <w:rsid w:val="00343911"/>
    <w:rsid w:val="0035702D"/>
    <w:rsid w:val="00364231"/>
    <w:rsid w:val="0037073D"/>
    <w:rsid w:val="00372ECA"/>
    <w:rsid w:val="003745B3"/>
    <w:rsid w:val="00385B28"/>
    <w:rsid w:val="00387F4D"/>
    <w:rsid w:val="00390B96"/>
    <w:rsid w:val="0039613C"/>
    <w:rsid w:val="00397E24"/>
    <w:rsid w:val="003A14C3"/>
    <w:rsid w:val="003A490E"/>
    <w:rsid w:val="003C4273"/>
    <w:rsid w:val="003D0E72"/>
    <w:rsid w:val="003D46A9"/>
    <w:rsid w:val="003E34F8"/>
    <w:rsid w:val="003F0079"/>
    <w:rsid w:val="003F1AD5"/>
    <w:rsid w:val="003F2B56"/>
    <w:rsid w:val="00401435"/>
    <w:rsid w:val="00420484"/>
    <w:rsid w:val="004210C2"/>
    <w:rsid w:val="004269AA"/>
    <w:rsid w:val="00427F50"/>
    <w:rsid w:val="00430299"/>
    <w:rsid w:val="00430F01"/>
    <w:rsid w:val="0044395B"/>
    <w:rsid w:val="00456119"/>
    <w:rsid w:val="0046416C"/>
    <w:rsid w:val="00465B9B"/>
    <w:rsid w:val="00467BA8"/>
    <w:rsid w:val="0047248A"/>
    <w:rsid w:val="00485FA4"/>
    <w:rsid w:val="004B2C72"/>
    <w:rsid w:val="004C030E"/>
    <w:rsid w:val="004C50FF"/>
    <w:rsid w:val="004C5DF5"/>
    <w:rsid w:val="004C5E7E"/>
    <w:rsid w:val="004D35FA"/>
    <w:rsid w:val="004D75B5"/>
    <w:rsid w:val="004E4295"/>
    <w:rsid w:val="004E7829"/>
    <w:rsid w:val="004F3355"/>
    <w:rsid w:val="00504C97"/>
    <w:rsid w:val="00506364"/>
    <w:rsid w:val="005106D9"/>
    <w:rsid w:val="0051106C"/>
    <w:rsid w:val="005133C1"/>
    <w:rsid w:val="005149E3"/>
    <w:rsid w:val="0052122D"/>
    <w:rsid w:val="00521A44"/>
    <w:rsid w:val="00527A64"/>
    <w:rsid w:val="005324A6"/>
    <w:rsid w:val="005463FD"/>
    <w:rsid w:val="00551720"/>
    <w:rsid w:val="00551DB1"/>
    <w:rsid w:val="00561D1D"/>
    <w:rsid w:val="005620A0"/>
    <w:rsid w:val="0056274D"/>
    <w:rsid w:val="00562DCA"/>
    <w:rsid w:val="0056503C"/>
    <w:rsid w:val="005659C6"/>
    <w:rsid w:val="00580AA2"/>
    <w:rsid w:val="00580ABF"/>
    <w:rsid w:val="00580BFE"/>
    <w:rsid w:val="005B622E"/>
    <w:rsid w:val="005B6B80"/>
    <w:rsid w:val="005C200A"/>
    <w:rsid w:val="005F7864"/>
    <w:rsid w:val="00602400"/>
    <w:rsid w:val="00615099"/>
    <w:rsid w:val="00626706"/>
    <w:rsid w:val="00631510"/>
    <w:rsid w:val="0063292A"/>
    <w:rsid w:val="0064260C"/>
    <w:rsid w:val="00644631"/>
    <w:rsid w:val="00654DA3"/>
    <w:rsid w:val="0066514E"/>
    <w:rsid w:val="0067223F"/>
    <w:rsid w:val="00672328"/>
    <w:rsid w:val="006751C5"/>
    <w:rsid w:val="00681643"/>
    <w:rsid w:val="00693347"/>
    <w:rsid w:val="0069752F"/>
    <w:rsid w:val="00697C18"/>
    <w:rsid w:val="006B0E65"/>
    <w:rsid w:val="006C29A5"/>
    <w:rsid w:val="006C5077"/>
    <w:rsid w:val="006E0BC3"/>
    <w:rsid w:val="00704C72"/>
    <w:rsid w:val="00706280"/>
    <w:rsid w:val="00710744"/>
    <w:rsid w:val="0071213C"/>
    <w:rsid w:val="00714887"/>
    <w:rsid w:val="0072057F"/>
    <w:rsid w:val="007208FF"/>
    <w:rsid w:val="00723360"/>
    <w:rsid w:val="00727090"/>
    <w:rsid w:val="00727412"/>
    <w:rsid w:val="0073116D"/>
    <w:rsid w:val="00740A78"/>
    <w:rsid w:val="00753A33"/>
    <w:rsid w:val="00761157"/>
    <w:rsid w:val="00764AA7"/>
    <w:rsid w:val="00764FF7"/>
    <w:rsid w:val="007669A9"/>
    <w:rsid w:val="00781759"/>
    <w:rsid w:val="007817B8"/>
    <w:rsid w:val="0078190F"/>
    <w:rsid w:val="007820B5"/>
    <w:rsid w:val="00793411"/>
    <w:rsid w:val="007A2438"/>
    <w:rsid w:val="007A5317"/>
    <w:rsid w:val="007B00DA"/>
    <w:rsid w:val="007B2733"/>
    <w:rsid w:val="007B36FF"/>
    <w:rsid w:val="007B3EE8"/>
    <w:rsid w:val="007D6681"/>
    <w:rsid w:val="007D7506"/>
    <w:rsid w:val="007D7E80"/>
    <w:rsid w:val="007E1E21"/>
    <w:rsid w:val="0080635B"/>
    <w:rsid w:val="008222FF"/>
    <w:rsid w:val="00854942"/>
    <w:rsid w:val="00867900"/>
    <w:rsid w:val="00873139"/>
    <w:rsid w:val="00875121"/>
    <w:rsid w:val="00883BE2"/>
    <w:rsid w:val="00884F0E"/>
    <w:rsid w:val="00892665"/>
    <w:rsid w:val="008A544E"/>
    <w:rsid w:val="008A5550"/>
    <w:rsid w:val="008A61E0"/>
    <w:rsid w:val="008B2E3A"/>
    <w:rsid w:val="008B58B9"/>
    <w:rsid w:val="008C15C6"/>
    <w:rsid w:val="008C2D79"/>
    <w:rsid w:val="008C53E2"/>
    <w:rsid w:val="008D395B"/>
    <w:rsid w:val="008D59C9"/>
    <w:rsid w:val="008D5A31"/>
    <w:rsid w:val="008E1283"/>
    <w:rsid w:val="00902955"/>
    <w:rsid w:val="0090366C"/>
    <w:rsid w:val="00904E06"/>
    <w:rsid w:val="00916CD1"/>
    <w:rsid w:val="00920847"/>
    <w:rsid w:val="0092717D"/>
    <w:rsid w:val="0092789A"/>
    <w:rsid w:val="00927BD9"/>
    <w:rsid w:val="00930D89"/>
    <w:rsid w:val="00931E1A"/>
    <w:rsid w:val="00937B15"/>
    <w:rsid w:val="00937FDD"/>
    <w:rsid w:val="00942B02"/>
    <w:rsid w:val="00952A10"/>
    <w:rsid w:val="00957AF3"/>
    <w:rsid w:val="0096041D"/>
    <w:rsid w:val="00961909"/>
    <w:rsid w:val="00964B92"/>
    <w:rsid w:val="00967DBD"/>
    <w:rsid w:val="00987DF0"/>
    <w:rsid w:val="009917D5"/>
    <w:rsid w:val="00995F52"/>
    <w:rsid w:val="009A1F0E"/>
    <w:rsid w:val="009A79AA"/>
    <w:rsid w:val="009B6DAF"/>
    <w:rsid w:val="009C0F82"/>
    <w:rsid w:val="009C1A80"/>
    <w:rsid w:val="009D41C8"/>
    <w:rsid w:val="009D671C"/>
    <w:rsid w:val="009F0F6F"/>
    <w:rsid w:val="009F1535"/>
    <w:rsid w:val="009F2E0E"/>
    <w:rsid w:val="009F6194"/>
    <w:rsid w:val="009F7340"/>
    <w:rsid w:val="00A07057"/>
    <w:rsid w:val="00A207AC"/>
    <w:rsid w:val="00A230EB"/>
    <w:rsid w:val="00A33B13"/>
    <w:rsid w:val="00A355F5"/>
    <w:rsid w:val="00A405A2"/>
    <w:rsid w:val="00A51AF2"/>
    <w:rsid w:val="00A60CE9"/>
    <w:rsid w:val="00A6264B"/>
    <w:rsid w:val="00A70CE8"/>
    <w:rsid w:val="00A762DA"/>
    <w:rsid w:val="00A76814"/>
    <w:rsid w:val="00A77432"/>
    <w:rsid w:val="00A9003F"/>
    <w:rsid w:val="00A9355A"/>
    <w:rsid w:val="00A938F9"/>
    <w:rsid w:val="00A945EF"/>
    <w:rsid w:val="00A94CE6"/>
    <w:rsid w:val="00AA54E3"/>
    <w:rsid w:val="00AA6D05"/>
    <w:rsid w:val="00AB2982"/>
    <w:rsid w:val="00AC1851"/>
    <w:rsid w:val="00AC2215"/>
    <w:rsid w:val="00AC6D0C"/>
    <w:rsid w:val="00AC7A58"/>
    <w:rsid w:val="00AD73C0"/>
    <w:rsid w:val="00AE19A0"/>
    <w:rsid w:val="00AE5A0D"/>
    <w:rsid w:val="00B03647"/>
    <w:rsid w:val="00B05330"/>
    <w:rsid w:val="00B06BC0"/>
    <w:rsid w:val="00B07A1E"/>
    <w:rsid w:val="00B12895"/>
    <w:rsid w:val="00B12FAD"/>
    <w:rsid w:val="00B14DD9"/>
    <w:rsid w:val="00B158FD"/>
    <w:rsid w:val="00B24B89"/>
    <w:rsid w:val="00B25853"/>
    <w:rsid w:val="00B27815"/>
    <w:rsid w:val="00B32B88"/>
    <w:rsid w:val="00B33369"/>
    <w:rsid w:val="00B379FD"/>
    <w:rsid w:val="00B871BC"/>
    <w:rsid w:val="00BA2AD3"/>
    <w:rsid w:val="00BA357C"/>
    <w:rsid w:val="00BA4BE6"/>
    <w:rsid w:val="00BA73C3"/>
    <w:rsid w:val="00BB3ECA"/>
    <w:rsid w:val="00BB4639"/>
    <w:rsid w:val="00BB5311"/>
    <w:rsid w:val="00BB5B56"/>
    <w:rsid w:val="00BC2A0C"/>
    <w:rsid w:val="00BC47BB"/>
    <w:rsid w:val="00BD11C5"/>
    <w:rsid w:val="00BE0260"/>
    <w:rsid w:val="00BE12B0"/>
    <w:rsid w:val="00BE1505"/>
    <w:rsid w:val="00BF072E"/>
    <w:rsid w:val="00BF694E"/>
    <w:rsid w:val="00BF7123"/>
    <w:rsid w:val="00BF722C"/>
    <w:rsid w:val="00C00F27"/>
    <w:rsid w:val="00C04CFC"/>
    <w:rsid w:val="00C07B13"/>
    <w:rsid w:val="00C14C90"/>
    <w:rsid w:val="00C242EF"/>
    <w:rsid w:val="00C3186F"/>
    <w:rsid w:val="00C4139C"/>
    <w:rsid w:val="00C519D4"/>
    <w:rsid w:val="00C73E0C"/>
    <w:rsid w:val="00C75155"/>
    <w:rsid w:val="00C762F8"/>
    <w:rsid w:val="00C82493"/>
    <w:rsid w:val="00C85FA5"/>
    <w:rsid w:val="00C87F7E"/>
    <w:rsid w:val="00C91925"/>
    <w:rsid w:val="00C95F7E"/>
    <w:rsid w:val="00C97F1E"/>
    <w:rsid w:val="00CA1456"/>
    <w:rsid w:val="00CA2547"/>
    <w:rsid w:val="00CB1AA9"/>
    <w:rsid w:val="00CB45A9"/>
    <w:rsid w:val="00CB4994"/>
    <w:rsid w:val="00CB499A"/>
    <w:rsid w:val="00CB6551"/>
    <w:rsid w:val="00CC0CC4"/>
    <w:rsid w:val="00CD2B3F"/>
    <w:rsid w:val="00CD4D39"/>
    <w:rsid w:val="00CD794B"/>
    <w:rsid w:val="00CF143C"/>
    <w:rsid w:val="00D00488"/>
    <w:rsid w:val="00D07873"/>
    <w:rsid w:val="00D161FC"/>
    <w:rsid w:val="00D24ABB"/>
    <w:rsid w:val="00D31837"/>
    <w:rsid w:val="00D32637"/>
    <w:rsid w:val="00D40B0F"/>
    <w:rsid w:val="00D40FE8"/>
    <w:rsid w:val="00D44BEC"/>
    <w:rsid w:val="00D50C58"/>
    <w:rsid w:val="00D5584D"/>
    <w:rsid w:val="00D602DB"/>
    <w:rsid w:val="00D62E0B"/>
    <w:rsid w:val="00D651E4"/>
    <w:rsid w:val="00D84032"/>
    <w:rsid w:val="00D90E9B"/>
    <w:rsid w:val="00DA04FA"/>
    <w:rsid w:val="00DA196E"/>
    <w:rsid w:val="00DA265C"/>
    <w:rsid w:val="00DB000D"/>
    <w:rsid w:val="00DB584A"/>
    <w:rsid w:val="00DC50B5"/>
    <w:rsid w:val="00DD21A0"/>
    <w:rsid w:val="00DF034D"/>
    <w:rsid w:val="00DF45B9"/>
    <w:rsid w:val="00DF785A"/>
    <w:rsid w:val="00E0688B"/>
    <w:rsid w:val="00E170F6"/>
    <w:rsid w:val="00E2022C"/>
    <w:rsid w:val="00E2395B"/>
    <w:rsid w:val="00E25608"/>
    <w:rsid w:val="00E27AB7"/>
    <w:rsid w:val="00E31F99"/>
    <w:rsid w:val="00E367F3"/>
    <w:rsid w:val="00E46C66"/>
    <w:rsid w:val="00E51063"/>
    <w:rsid w:val="00E555F6"/>
    <w:rsid w:val="00E577AE"/>
    <w:rsid w:val="00E64ADA"/>
    <w:rsid w:val="00E6509A"/>
    <w:rsid w:val="00E774E8"/>
    <w:rsid w:val="00E775B8"/>
    <w:rsid w:val="00E77876"/>
    <w:rsid w:val="00E81262"/>
    <w:rsid w:val="00E86DE3"/>
    <w:rsid w:val="00E9194D"/>
    <w:rsid w:val="00E923F1"/>
    <w:rsid w:val="00E93C22"/>
    <w:rsid w:val="00E97350"/>
    <w:rsid w:val="00EA0A13"/>
    <w:rsid w:val="00EC6588"/>
    <w:rsid w:val="00ED12FC"/>
    <w:rsid w:val="00ED1BF7"/>
    <w:rsid w:val="00ED5F3E"/>
    <w:rsid w:val="00ED6D98"/>
    <w:rsid w:val="00EE11EA"/>
    <w:rsid w:val="00EF7315"/>
    <w:rsid w:val="00F048F9"/>
    <w:rsid w:val="00F16644"/>
    <w:rsid w:val="00F206D9"/>
    <w:rsid w:val="00F223E5"/>
    <w:rsid w:val="00F25AFB"/>
    <w:rsid w:val="00F35A87"/>
    <w:rsid w:val="00F3604D"/>
    <w:rsid w:val="00F44A03"/>
    <w:rsid w:val="00F5112E"/>
    <w:rsid w:val="00F54603"/>
    <w:rsid w:val="00F55F27"/>
    <w:rsid w:val="00F57BA7"/>
    <w:rsid w:val="00F66074"/>
    <w:rsid w:val="00F6700A"/>
    <w:rsid w:val="00F80B08"/>
    <w:rsid w:val="00F84652"/>
    <w:rsid w:val="00F93643"/>
    <w:rsid w:val="00F957DC"/>
    <w:rsid w:val="00F96E5D"/>
    <w:rsid w:val="00FA13A1"/>
    <w:rsid w:val="00FA178C"/>
    <w:rsid w:val="00FB1270"/>
    <w:rsid w:val="00FB41A2"/>
    <w:rsid w:val="00FB7BCC"/>
    <w:rsid w:val="00FC6138"/>
    <w:rsid w:val="00FD1C8A"/>
    <w:rsid w:val="00FE262B"/>
    <w:rsid w:val="00FE4488"/>
    <w:rsid w:val="00FE4F8E"/>
    <w:rsid w:val="00FE6E8D"/>
    <w:rsid w:val="00FF0918"/>
    <w:rsid w:val="00FF1E54"/>
    <w:rsid w:val="00FF2114"/>
    <w:rsid w:val="00FF3564"/>
    <w:rsid w:val="00FF5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A07B7"/>
  <w15:docId w15:val="{D1975E1F-E530-5644-B61C-85694E7C0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F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5F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5F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5F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5F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5F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F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F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F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5F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5F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5F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5F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5F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5F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5F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F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F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F66"/>
    <w:rPr>
      <w:rFonts w:eastAsiaTheme="majorEastAsia" w:cstheme="majorBidi"/>
      <w:color w:val="272727" w:themeColor="text1" w:themeTint="D8"/>
    </w:rPr>
  </w:style>
  <w:style w:type="character" w:customStyle="1" w:styleId="TitleChar">
    <w:name w:val="Title Char"/>
    <w:basedOn w:val="DefaultParagraphFont"/>
    <w:link w:val="Title"/>
    <w:uiPriority w:val="10"/>
    <w:rsid w:val="00705F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05F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5F66"/>
    <w:pPr>
      <w:spacing w:before="160"/>
      <w:jc w:val="center"/>
    </w:pPr>
    <w:rPr>
      <w:i/>
      <w:iCs/>
      <w:color w:val="404040" w:themeColor="text1" w:themeTint="BF"/>
    </w:rPr>
  </w:style>
  <w:style w:type="character" w:customStyle="1" w:styleId="QuoteChar">
    <w:name w:val="Quote Char"/>
    <w:basedOn w:val="DefaultParagraphFont"/>
    <w:link w:val="Quote"/>
    <w:uiPriority w:val="29"/>
    <w:rsid w:val="00705F66"/>
    <w:rPr>
      <w:i/>
      <w:iCs/>
      <w:color w:val="404040" w:themeColor="text1" w:themeTint="BF"/>
    </w:rPr>
  </w:style>
  <w:style w:type="paragraph" w:styleId="ListParagraph">
    <w:name w:val="List Paragraph"/>
    <w:basedOn w:val="Normal"/>
    <w:uiPriority w:val="34"/>
    <w:qFormat/>
    <w:rsid w:val="00705F66"/>
    <w:pPr>
      <w:ind w:left="720"/>
      <w:contextualSpacing/>
    </w:pPr>
  </w:style>
  <w:style w:type="character" w:styleId="IntenseEmphasis">
    <w:name w:val="Intense Emphasis"/>
    <w:basedOn w:val="DefaultParagraphFont"/>
    <w:uiPriority w:val="21"/>
    <w:qFormat/>
    <w:rsid w:val="00705F66"/>
    <w:rPr>
      <w:i/>
      <w:iCs/>
      <w:color w:val="0F4761" w:themeColor="accent1" w:themeShade="BF"/>
    </w:rPr>
  </w:style>
  <w:style w:type="paragraph" w:styleId="IntenseQuote">
    <w:name w:val="Intense Quote"/>
    <w:basedOn w:val="Normal"/>
    <w:next w:val="Normal"/>
    <w:link w:val="IntenseQuoteChar"/>
    <w:uiPriority w:val="30"/>
    <w:qFormat/>
    <w:rsid w:val="00705F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5F66"/>
    <w:rPr>
      <w:i/>
      <w:iCs/>
      <w:color w:val="0F4761" w:themeColor="accent1" w:themeShade="BF"/>
    </w:rPr>
  </w:style>
  <w:style w:type="character" w:styleId="IntenseReference">
    <w:name w:val="Intense Reference"/>
    <w:basedOn w:val="DefaultParagraphFont"/>
    <w:uiPriority w:val="32"/>
    <w:qFormat/>
    <w:rsid w:val="00705F66"/>
    <w:rPr>
      <w:b/>
      <w:bCs/>
      <w:smallCaps/>
      <w:color w:val="0F4761" w:themeColor="accent1" w:themeShade="BF"/>
      <w:spacing w:val="5"/>
    </w:rPr>
  </w:style>
  <w:style w:type="character" w:styleId="CommentReference">
    <w:name w:val="annotation reference"/>
    <w:basedOn w:val="DefaultParagraphFont"/>
    <w:uiPriority w:val="99"/>
    <w:semiHidden/>
    <w:unhideWhenUsed/>
    <w:rsid w:val="00457197"/>
    <w:rPr>
      <w:sz w:val="16"/>
      <w:szCs w:val="16"/>
    </w:rPr>
  </w:style>
  <w:style w:type="paragraph" w:styleId="CommentText">
    <w:name w:val="annotation text"/>
    <w:basedOn w:val="Normal"/>
    <w:link w:val="CommentTextChar"/>
    <w:uiPriority w:val="99"/>
    <w:unhideWhenUsed/>
    <w:rsid w:val="00457197"/>
    <w:pPr>
      <w:spacing w:line="240" w:lineRule="auto"/>
    </w:pPr>
    <w:rPr>
      <w:sz w:val="20"/>
      <w:szCs w:val="20"/>
    </w:rPr>
  </w:style>
  <w:style w:type="character" w:customStyle="1" w:styleId="CommentTextChar">
    <w:name w:val="Comment Text Char"/>
    <w:basedOn w:val="DefaultParagraphFont"/>
    <w:link w:val="CommentText"/>
    <w:uiPriority w:val="99"/>
    <w:rsid w:val="00457197"/>
    <w:rPr>
      <w:sz w:val="20"/>
      <w:szCs w:val="20"/>
    </w:rPr>
  </w:style>
  <w:style w:type="paragraph" w:styleId="CommentSubject">
    <w:name w:val="annotation subject"/>
    <w:basedOn w:val="CommentText"/>
    <w:next w:val="CommentText"/>
    <w:link w:val="CommentSubjectChar"/>
    <w:uiPriority w:val="99"/>
    <w:semiHidden/>
    <w:unhideWhenUsed/>
    <w:rsid w:val="00457197"/>
    <w:rPr>
      <w:b/>
      <w:bCs/>
    </w:rPr>
  </w:style>
  <w:style w:type="character" w:customStyle="1" w:styleId="CommentSubjectChar">
    <w:name w:val="Comment Subject Char"/>
    <w:basedOn w:val="CommentTextChar"/>
    <w:link w:val="CommentSubject"/>
    <w:uiPriority w:val="99"/>
    <w:semiHidden/>
    <w:rsid w:val="00457197"/>
    <w:rPr>
      <w:b/>
      <w:bCs/>
      <w:sz w:val="20"/>
      <w:szCs w:val="20"/>
    </w:rPr>
  </w:style>
  <w:style w:type="character" w:styleId="Hyperlink">
    <w:name w:val="Hyperlink"/>
    <w:basedOn w:val="DefaultParagraphFont"/>
    <w:uiPriority w:val="99"/>
    <w:unhideWhenUsed/>
    <w:rsid w:val="00457197"/>
    <w:rPr>
      <w:color w:val="467886" w:themeColor="hyperlink"/>
      <w:u w:val="single"/>
    </w:rPr>
  </w:style>
  <w:style w:type="character" w:styleId="UnresolvedMention">
    <w:name w:val="Unresolved Mention"/>
    <w:basedOn w:val="DefaultParagraphFont"/>
    <w:uiPriority w:val="99"/>
    <w:semiHidden/>
    <w:unhideWhenUsed/>
    <w:rsid w:val="00457197"/>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unhideWhenUsed/>
    <w:rsid w:val="0052122D"/>
    <w:rPr>
      <w:rFonts w:ascii="Times New Roman" w:hAnsi="Times New Roman"/>
      <w:sz w:val="24"/>
    </w:rPr>
  </w:style>
  <w:style w:type="paragraph" w:styleId="Revision">
    <w:name w:val="Revision"/>
    <w:hidden/>
    <w:uiPriority w:val="99"/>
    <w:semiHidden/>
    <w:rsid w:val="00BF072E"/>
    <w:pPr>
      <w:spacing w:after="0" w:line="240" w:lineRule="auto"/>
    </w:pPr>
  </w:style>
  <w:style w:type="character" w:styleId="FollowedHyperlink">
    <w:name w:val="FollowedHyperlink"/>
    <w:basedOn w:val="DefaultParagraphFont"/>
    <w:uiPriority w:val="99"/>
    <w:semiHidden/>
    <w:unhideWhenUsed/>
    <w:rsid w:val="002C5646"/>
    <w:rPr>
      <w:color w:val="96607D" w:themeColor="followedHyperlink"/>
      <w:u w:val="single"/>
    </w:rPr>
  </w:style>
  <w:style w:type="character" w:styleId="Emphasis">
    <w:name w:val="Emphasis"/>
    <w:basedOn w:val="DefaultParagraphFont"/>
    <w:uiPriority w:val="20"/>
    <w:qFormat/>
    <w:rsid w:val="005324A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1813">
      <w:bodyDiv w:val="1"/>
      <w:marLeft w:val="0"/>
      <w:marRight w:val="0"/>
      <w:marTop w:val="0"/>
      <w:marBottom w:val="0"/>
      <w:divBdr>
        <w:top w:val="none" w:sz="0" w:space="0" w:color="auto"/>
        <w:left w:val="none" w:sz="0" w:space="0" w:color="auto"/>
        <w:bottom w:val="none" w:sz="0" w:space="0" w:color="auto"/>
        <w:right w:val="none" w:sz="0" w:space="0" w:color="auto"/>
      </w:divBdr>
    </w:div>
    <w:div w:id="98138149">
      <w:bodyDiv w:val="1"/>
      <w:marLeft w:val="0"/>
      <w:marRight w:val="0"/>
      <w:marTop w:val="0"/>
      <w:marBottom w:val="0"/>
      <w:divBdr>
        <w:top w:val="none" w:sz="0" w:space="0" w:color="auto"/>
        <w:left w:val="none" w:sz="0" w:space="0" w:color="auto"/>
        <w:bottom w:val="none" w:sz="0" w:space="0" w:color="auto"/>
        <w:right w:val="none" w:sz="0" w:space="0" w:color="auto"/>
      </w:divBdr>
    </w:div>
    <w:div w:id="316610616">
      <w:bodyDiv w:val="1"/>
      <w:marLeft w:val="0"/>
      <w:marRight w:val="0"/>
      <w:marTop w:val="0"/>
      <w:marBottom w:val="0"/>
      <w:divBdr>
        <w:top w:val="none" w:sz="0" w:space="0" w:color="auto"/>
        <w:left w:val="none" w:sz="0" w:space="0" w:color="auto"/>
        <w:bottom w:val="none" w:sz="0" w:space="0" w:color="auto"/>
        <w:right w:val="none" w:sz="0" w:space="0" w:color="auto"/>
      </w:divBdr>
      <w:divsChild>
        <w:div w:id="352196653">
          <w:marLeft w:val="480"/>
          <w:marRight w:val="0"/>
          <w:marTop w:val="0"/>
          <w:marBottom w:val="0"/>
          <w:divBdr>
            <w:top w:val="none" w:sz="0" w:space="0" w:color="auto"/>
            <w:left w:val="none" w:sz="0" w:space="0" w:color="auto"/>
            <w:bottom w:val="none" w:sz="0" w:space="0" w:color="auto"/>
            <w:right w:val="none" w:sz="0" w:space="0" w:color="auto"/>
          </w:divBdr>
          <w:divsChild>
            <w:div w:id="1548028182">
              <w:marLeft w:val="0"/>
              <w:marRight w:val="0"/>
              <w:marTop w:val="0"/>
              <w:marBottom w:val="0"/>
              <w:divBdr>
                <w:top w:val="none" w:sz="0" w:space="0" w:color="auto"/>
                <w:left w:val="none" w:sz="0" w:space="0" w:color="auto"/>
                <w:bottom w:val="none" w:sz="0" w:space="0" w:color="auto"/>
                <w:right w:val="none" w:sz="0" w:space="0" w:color="auto"/>
              </w:divBdr>
            </w:div>
            <w:div w:id="691028356">
              <w:marLeft w:val="0"/>
              <w:marRight w:val="0"/>
              <w:marTop w:val="0"/>
              <w:marBottom w:val="0"/>
              <w:divBdr>
                <w:top w:val="none" w:sz="0" w:space="0" w:color="auto"/>
                <w:left w:val="none" w:sz="0" w:space="0" w:color="auto"/>
                <w:bottom w:val="none" w:sz="0" w:space="0" w:color="auto"/>
                <w:right w:val="none" w:sz="0" w:space="0" w:color="auto"/>
              </w:divBdr>
            </w:div>
            <w:div w:id="221643782">
              <w:marLeft w:val="0"/>
              <w:marRight w:val="0"/>
              <w:marTop w:val="0"/>
              <w:marBottom w:val="0"/>
              <w:divBdr>
                <w:top w:val="none" w:sz="0" w:space="0" w:color="auto"/>
                <w:left w:val="none" w:sz="0" w:space="0" w:color="auto"/>
                <w:bottom w:val="none" w:sz="0" w:space="0" w:color="auto"/>
                <w:right w:val="none" w:sz="0" w:space="0" w:color="auto"/>
              </w:divBdr>
            </w:div>
            <w:div w:id="1597979367">
              <w:marLeft w:val="0"/>
              <w:marRight w:val="0"/>
              <w:marTop w:val="0"/>
              <w:marBottom w:val="0"/>
              <w:divBdr>
                <w:top w:val="none" w:sz="0" w:space="0" w:color="auto"/>
                <w:left w:val="none" w:sz="0" w:space="0" w:color="auto"/>
                <w:bottom w:val="none" w:sz="0" w:space="0" w:color="auto"/>
                <w:right w:val="none" w:sz="0" w:space="0" w:color="auto"/>
              </w:divBdr>
            </w:div>
            <w:div w:id="1120339259">
              <w:marLeft w:val="0"/>
              <w:marRight w:val="0"/>
              <w:marTop w:val="0"/>
              <w:marBottom w:val="0"/>
              <w:divBdr>
                <w:top w:val="none" w:sz="0" w:space="0" w:color="auto"/>
                <w:left w:val="none" w:sz="0" w:space="0" w:color="auto"/>
                <w:bottom w:val="none" w:sz="0" w:space="0" w:color="auto"/>
                <w:right w:val="none" w:sz="0" w:space="0" w:color="auto"/>
              </w:divBdr>
            </w:div>
            <w:div w:id="926502595">
              <w:marLeft w:val="0"/>
              <w:marRight w:val="0"/>
              <w:marTop w:val="0"/>
              <w:marBottom w:val="0"/>
              <w:divBdr>
                <w:top w:val="none" w:sz="0" w:space="0" w:color="auto"/>
                <w:left w:val="none" w:sz="0" w:space="0" w:color="auto"/>
                <w:bottom w:val="none" w:sz="0" w:space="0" w:color="auto"/>
                <w:right w:val="none" w:sz="0" w:space="0" w:color="auto"/>
              </w:divBdr>
            </w:div>
            <w:div w:id="826627706">
              <w:marLeft w:val="0"/>
              <w:marRight w:val="0"/>
              <w:marTop w:val="0"/>
              <w:marBottom w:val="0"/>
              <w:divBdr>
                <w:top w:val="none" w:sz="0" w:space="0" w:color="auto"/>
                <w:left w:val="none" w:sz="0" w:space="0" w:color="auto"/>
                <w:bottom w:val="none" w:sz="0" w:space="0" w:color="auto"/>
                <w:right w:val="none" w:sz="0" w:space="0" w:color="auto"/>
              </w:divBdr>
            </w:div>
            <w:div w:id="982468407">
              <w:marLeft w:val="0"/>
              <w:marRight w:val="0"/>
              <w:marTop w:val="0"/>
              <w:marBottom w:val="0"/>
              <w:divBdr>
                <w:top w:val="none" w:sz="0" w:space="0" w:color="auto"/>
                <w:left w:val="none" w:sz="0" w:space="0" w:color="auto"/>
                <w:bottom w:val="none" w:sz="0" w:space="0" w:color="auto"/>
                <w:right w:val="none" w:sz="0" w:space="0" w:color="auto"/>
              </w:divBdr>
            </w:div>
            <w:div w:id="383021776">
              <w:marLeft w:val="0"/>
              <w:marRight w:val="0"/>
              <w:marTop w:val="0"/>
              <w:marBottom w:val="0"/>
              <w:divBdr>
                <w:top w:val="none" w:sz="0" w:space="0" w:color="auto"/>
                <w:left w:val="none" w:sz="0" w:space="0" w:color="auto"/>
                <w:bottom w:val="none" w:sz="0" w:space="0" w:color="auto"/>
                <w:right w:val="none" w:sz="0" w:space="0" w:color="auto"/>
              </w:divBdr>
            </w:div>
            <w:div w:id="1165366769">
              <w:marLeft w:val="0"/>
              <w:marRight w:val="0"/>
              <w:marTop w:val="0"/>
              <w:marBottom w:val="0"/>
              <w:divBdr>
                <w:top w:val="none" w:sz="0" w:space="0" w:color="auto"/>
                <w:left w:val="none" w:sz="0" w:space="0" w:color="auto"/>
                <w:bottom w:val="none" w:sz="0" w:space="0" w:color="auto"/>
                <w:right w:val="none" w:sz="0" w:space="0" w:color="auto"/>
              </w:divBdr>
            </w:div>
            <w:div w:id="1548681795">
              <w:marLeft w:val="0"/>
              <w:marRight w:val="0"/>
              <w:marTop w:val="0"/>
              <w:marBottom w:val="0"/>
              <w:divBdr>
                <w:top w:val="none" w:sz="0" w:space="0" w:color="auto"/>
                <w:left w:val="none" w:sz="0" w:space="0" w:color="auto"/>
                <w:bottom w:val="none" w:sz="0" w:space="0" w:color="auto"/>
                <w:right w:val="none" w:sz="0" w:space="0" w:color="auto"/>
              </w:divBdr>
            </w:div>
            <w:div w:id="1426880112">
              <w:marLeft w:val="0"/>
              <w:marRight w:val="0"/>
              <w:marTop w:val="0"/>
              <w:marBottom w:val="0"/>
              <w:divBdr>
                <w:top w:val="none" w:sz="0" w:space="0" w:color="auto"/>
                <w:left w:val="none" w:sz="0" w:space="0" w:color="auto"/>
                <w:bottom w:val="none" w:sz="0" w:space="0" w:color="auto"/>
                <w:right w:val="none" w:sz="0" w:space="0" w:color="auto"/>
              </w:divBdr>
            </w:div>
            <w:div w:id="1490707709">
              <w:marLeft w:val="0"/>
              <w:marRight w:val="0"/>
              <w:marTop w:val="0"/>
              <w:marBottom w:val="0"/>
              <w:divBdr>
                <w:top w:val="none" w:sz="0" w:space="0" w:color="auto"/>
                <w:left w:val="none" w:sz="0" w:space="0" w:color="auto"/>
                <w:bottom w:val="none" w:sz="0" w:space="0" w:color="auto"/>
                <w:right w:val="none" w:sz="0" w:space="0" w:color="auto"/>
              </w:divBdr>
            </w:div>
            <w:div w:id="1592739953">
              <w:marLeft w:val="0"/>
              <w:marRight w:val="0"/>
              <w:marTop w:val="0"/>
              <w:marBottom w:val="0"/>
              <w:divBdr>
                <w:top w:val="none" w:sz="0" w:space="0" w:color="auto"/>
                <w:left w:val="none" w:sz="0" w:space="0" w:color="auto"/>
                <w:bottom w:val="none" w:sz="0" w:space="0" w:color="auto"/>
                <w:right w:val="none" w:sz="0" w:space="0" w:color="auto"/>
              </w:divBdr>
            </w:div>
            <w:div w:id="992414110">
              <w:marLeft w:val="0"/>
              <w:marRight w:val="0"/>
              <w:marTop w:val="0"/>
              <w:marBottom w:val="0"/>
              <w:divBdr>
                <w:top w:val="none" w:sz="0" w:space="0" w:color="auto"/>
                <w:left w:val="none" w:sz="0" w:space="0" w:color="auto"/>
                <w:bottom w:val="none" w:sz="0" w:space="0" w:color="auto"/>
                <w:right w:val="none" w:sz="0" w:space="0" w:color="auto"/>
              </w:divBdr>
            </w:div>
            <w:div w:id="2105421905">
              <w:marLeft w:val="0"/>
              <w:marRight w:val="0"/>
              <w:marTop w:val="0"/>
              <w:marBottom w:val="0"/>
              <w:divBdr>
                <w:top w:val="none" w:sz="0" w:space="0" w:color="auto"/>
                <w:left w:val="none" w:sz="0" w:space="0" w:color="auto"/>
                <w:bottom w:val="none" w:sz="0" w:space="0" w:color="auto"/>
                <w:right w:val="none" w:sz="0" w:space="0" w:color="auto"/>
              </w:divBdr>
            </w:div>
            <w:div w:id="507713863">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852528258">
              <w:marLeft w:val="0"/>
              <w:marRight w:val="0"/>
              <w:marTop w:val="0"/>
              <w:marBottom w:val="0"/>
              <w:divBdr>
                <w:top w:val="none" w:sz="0" w:space="0" w:color="auto"/>
                <w:left w:val="none" w:sz="0" w:space="0" w:color="auto"/>
                <w:bottom w:val="none" w:sz="0" w:space="0" w:color="auto"/>
                <w:right w:val="none" w:sz="0" w:space="0" w:color="auto"/>
              </w:divBdr>
            </w:div>
            <w:div w:id="1459110800">
              <w:marLeft w:val="0"/>
              <w:marRight w:val="0"/>
              <w:marTop w:val="0"/>
              <w:marBottom w:val="0"/>
              <w:divBdr>
                <w:top w:val="none" w:sz="0" w:space="0" w:color="auto"/>
                <w:left w:val="none" w:sz="0" w:space="0" w:color="auto"/>
                <w:bottom w:val="none" w:sz="0" w:space="0" w:color="auto"/>
                <w:right w:val="none" w:sz="0" w:space="0" w:color="auto"/>
              </w:divBdr>
            </w:div>
            <w:div w:id="109279174">
              <w:marLeft w:val="0"/>
              <w:marRight w:val="0"/>
              <w:marTop w:val="0"/>
              <w:marBottom w:val="0"/>
              <w:divBdr>
                <w:top w:val="none" w:sz="0" w:space="0" w:color="auto"/>
                <w:left w:val="none" w:sz="0" w:space="0" w:color="auto"/>
                <w:bottom w:val="none" w:sz="0" w:space="0" w:color="auto"/>
                <w:right w:val="none" w:sz="0" w:space="0" w:color="auto"/>
              </w:divBdr>
            </w:div>
            <w:div w:id="473523547">
              <w:marLeft w:val="0"/>
              <w:marRight w:val="0"/>
              <w:marTop w:val="0"/>
              <w:marBottom w:val="0"/>
              <w:divBdr>
                <w:top w:val="none" w:sz="0" w:space="0" w:color="auto"/>
                <w:left w:val="none" w:sz="0" w:space="0" w:color="auto"/>
                <w:bottom w:val="none" w:sz="0" w:space="0" w:color="auto"/>
                <w:right w:val="none" w:sz="0" w:space="0" w:color="auto"/>
              </w:divBdr>
            </w:div>
            <w:div w:id="35089274">
              <w:marLeft w:val="0"/>
              <w:marRight w:val="0"/>
              <w:marTop w:val="0"/>
              <w:marBottom w:val="0"/>
              <w:divBdr>
                <w:top w:val="none" w:sz="0" w:space="0" w:color="auto"/>
                <w:left w:val="none" w:sz="0" w:space="0" w:color="auto"/>
                <w:bottom w:val="none" w:sz="0" w:space="0" w:color="auto"/>
                <w:right w:val="none" w:sz="0" w:space="0" w:color="auto"/>
              </w:divBdr>
            </w:div>
            <w:div w:id="1437675155">
              <w:marLeft w:val="0"/>
              <w:marRight w:val="0"/>
              <w:marTop w:val="0"/>
              <w:marBottom w:val="0"/>
              <w:divBdr>
                <w:top w:val="none" w:sz="0" w:space="0" w:color="auto"/>
                <w:left w:val="none" w:sz="0" w:space="0" w:color="auto"/>
                <w:bottom w:val="none" w:sz="0" w:space="0" w:color="auto"/>
                <w:right w:val="none" w:sz="0" w:space="0" w:color="auto"/>
              </w:divBdr>
            </w:div>
            <w:div w:id="1364936076">
              <w:marLeft w:val="0"/>
              <w:marRight w:val="0"/>
              <w:marTop w:val="0"/>
              <w:marBottom w:val="0"/>
              <w:divBdr>
                <w:top w:val="none" w:sz="0" w:space="0" w:color="auto"/>
                <w:left w:val="none" w:sz="0" w:space="0" w:color="auto"/>
                <w:bottom w:val="none" w:sz="0" w:space="0" w:color="auto"/>
                <w:right w:val="none" w:sz="0" w:space="0" w:color="auto"/>
              </w:divBdr>
            </w:div>
            <w:div w:id="608972105">
              <w:marLeft w:val="0"/>
              <w:marRight w:val="0"/>
              <w:marTop w:val="0"/>
              <w:marBottom w:val="0"/>
              <w:divBdr>
                <w:top w:val="none" w:sz="0" w:space="0" w:color="auto"/>
                <w:left w:val="none" w:sz="0" w:space="0" w:color="auto"/>
                <w:bottom w:val="none" w:sz="0" w:space="0" w:color="auto"/>
                <w:right w:val="none" w:sz="0" w:space="0" w:color="auto"/>
              </w:divBdr>
            </w:div>
            <w:div w:id="1835797692">
              <w:marLeft w:val="0"/>
              <w:marRight w:val="0"/>
              <w:marTop w:val="0"/>
              <w:marBottom w:val="0"/>
              <w:divBdr>
                <w:top w:val="none" w:sz="0" w:space="0" w:color="auto"/>
                <w:left w:val="none" w:sz="0" w:space="0" w:color="auto"/>
                <w:bottom w:val="none" w:sz="0" w:space="0" w:color="auto"/>
                <w:right w:val="none" w:sz="0" w:space="0" w:color="auto"/>
              </w:divBdr>
            </w:div>
            <w:div w:id="282618982">
              <w:marLeft w:val="0"/>
              <w:marRight w:val="0"/>
              <w:marTop w:val="0"/>
              <w:marBottom w:val="0"/>
              <w:divBdr>
                <w:top w:val="none" w:sz="0" w:space="0" w:color="auto"/>
                <w:left w:val="none" w:sz="0" w:space="0" w:color="auto"/>
                <w:bottom w:val="none" w:sz="0" w:space="0" w:color="auto"/>
                <w:right w:val="none" w:sz="0" w:space="0" w:color="auto"/>
              </w:divBdr>
            </w:div>
            <w:div w:id="914053716">
              <w:marLeft w:val="0"/>
              <w:marRight w:val="0"/>
              <w:marTop w:val="0"/>
              <w:marBottom w:val="0"/>
              <w:divBdr>
                <w:top w:val="none" w:sz="0" w:space="0" w:color="auto"/>
                <w:left w:val="none" w:sz="0" w:space="0" w:color="auto"/>
                <w:bottom w:val="none" w:sz="0" w:space="0" w:color="auto"/>
                <w:right w:val="none" w:sz="0" w:space="0" w:color="auto"/>
              </w:divBdr>
            </w:div>
            <w:div w:id="1725595481">
              <w:marLeft w:val="0"/>
              <w:marRight w:val="0"/>
              <w:marTop w:val="0"/>
              <w:marBottom w:val="0"/>
              <w:divBdr>
                <w:top w:val="none" w:sz="0" w:space="0" w:color="auto"/>
                <w:left w:val="none" w:sz="0" w:space="0" w:color="auto"/>
                <w:bottom w:val="none" w:sz="0" w:space="0" w:color="auto"/>
                <w:right w:val="none" w:sz="0" w:space="0" w:color="auto"/>
              </w:divBdr>
            </w:div>
            <w:div w:id="655108862">
              <w:marLeft w:val="0"/>
              <w:marRight w:val="0"/>
              <w:marTop w:val="0"/>
              <w:marBottom w:val="0"/>
              <w:divBdr>
                <w:top w:val="none" w:sz="0" w:space="0" w:color="auto"/>
                <w:left w:val="none" w:sz="0" w:space="0" w:color="auto"/>
                <w:bottom w:val="none" w:sz="0" w:space="0" w:color="auto"/>
                <w:right w:val="none" w:sz="0" w:space="0" w:color="auto"/>
              </w:divBdr>
            </w:div>
            <w:div w:id="1722289827">
              <w:marLeft w:val="0"/>
              <w:marRight w:val="0"/>
              <w:marTop w:val="0"/>
              <w:marBottom w:val="0"/>
              <w:divBdr>
                <w:top w:val="none" w:sz="0" w:space="0" w:color="auto"/>
                <w:left w:val="none" w:sz="0" w:space="0" w:color="auto"/>
                <w:bottom w:val="none" w:sz="0" w:space="0" w:color="auto"/>
                <w:right w:val="none" w:sz="0" w:space="0" w:color="auto"/>
              </w:divBdr>
            </w:div>
            <w:div w:id="4207212">
              <w:marLeft w:val="0"/>
              <w:marRight w:val="0"/>
              <w:marTop w:val="0"/>
              <w:marBottom w:val="0"/>
              <w:divBdr>
                <w:top w:val="none" w:sz="0" w:space="0" w:color="auto"/>
                <w:left w:val="none" w:sz="0" w:space="0" w:color="auto"/>
                <w:bottom w:val="none" w:sz="0" w:space="0" w:color="auto"/>
                <w:right w:val="none" w:sz="0" w:space="0" w:color="auto"/>
              </w:divBdr>
            </w:div>
            <w:div w:id="1809588579">
              <w:marLeft w:val="0"/>
              <w:marRight w:val="0"/>
              <w:marTop w:val="0"/>
              <w:marBottom w:val="0"/>
              <w:divBdr>
                <w:top w:val="none" w:sz="0" w:space="0" w:color="auto"/>
                <w:left w:val="none" w:sz="0" w:space="0" w:color="auto"/>
                <w:bottom w:val="none" w:sz="0" w:space="0" w:color="auto"/>
                <w:right w:val="none" w:sz="0" w:space="0" w:color="auto"/>
              </w:divBdr>
            </w:div>
            <w:div w:id="1770272112">
              <w:marLeft w:val="0"/>
              <w:marRight w:val="0"/>
              <w:marTop w:val="0"/>
              <w:marBottom w:val="0"/>
              <w:divBdr>
                <w:top w:val="none" w:sz="0" w:space="0" w:color="auto"/>
                <w:left w:val="none" w:sz="0" w:space="0" w:color="auto"/>
                <w:bottom w:val="none" w:sz="0" w:space="0" w:color="auto"/>
                <w:right w:val="none" w:sz="0" w:space="0" w:color="auto"/>
              </w:divBdr>
            </w:div>
            <w:div w:id="561907348">
              <w:marLeft w:val="0"/>
              <w:marRight w:val="0"/>
              <w:marTop w:val="0"/>
              <w:marBottom w:val="0"/>
              <w:divBdr>
                <w:top w:val="none" w:sz="0" w:space="0" w:color="auto"/>
                <w:left w:val="none" w:sz="0" w:space="0" w:color="auto"/>
                <w:bottom w:val="none" w:sz="0" w:space="0" w:color="auto"/>
                <w:right w:val="none" w:sz="0" w:space="0" w:color="auto"/>
              </w:divBdr>
            </w:div>
            <w:div w:id="1408499717">
              <w:marLeft w:val="0"/>
              <w:marRight w:val="0"/>
              <w:marTop w:val="0"/>
              <w:marBottom w:val="0"/>
              <w:divBdr>
                <w:top w:val="none" w:sz="0" w:space="0" w:color="auto"/>
                <w:left w:val="none" w:sz="0" w:space="0" w:color="auto"/>
                <w:bottom w:val="none" w:sz="0" w:space="0" w:color="auto"/>
                <w:right w:val="none" w:sz="0" w:space="0" w:color="auto"/>
              </w:divBdr>
            </w:div>
            <w:div w:id="1255283735">
              <w:marLeft w:val="0"/>
              <w:marRight w:val="0"/>
              <w:marTop w:val="0"/>
              <w:marBottom w:val="0"/>
              <w:divBdr>
                <w:top w:val="none" w:sz="0" w:space="0" w:color="auto"/>
                <w:left w:val="none" w:sz="0" w:space="0" w:color="auto"/>
                <w:bottom w:val="none" w:sz="0" w:space="0" w:color="auto"/>
                <w:right w:val="none" w:sz="0" w:space="0" w:color="auto"/>
              </w:divBdr>
            </w:div>
            <w:div w:id="646664546">
              <w:marLeft w:val="0"/>
              <w:marRight w:val="0"/>
              <w:marTop w:val="0"/>
              <w:marBottom w:val="0"/>
              <w:divBdr>
                <w:top w:val="none" w:sz="0" w:space="0" w:color="auto"/>
                <w:left w:val="none" w:sz="0" w:space="0" w:color="auto"/>
                <w:bottom w:val="none" w:sz="0" w:space="0" w:color="auto"/>
                <w:right w:val="none" w:sz="0" w:space="0" w:color="auto"/>
              </w:divBdr>
            </w:div>
            <w:div w:id="1208300459">
              <w:marLeft w:val="0"/>
              <w:marRight w:val="0"/>
              <w:marTop w:val="0"/>
              <w:marBottom w:val="0"/>
              <w:divBdr>
                <w:top w:val="none" w:sz="0" w:space="0" w:color="auto"/>
                <w:left w:val="none" w:sz="0" w:space="0" w:color="auto"/>
                <w:bottom w:val="none" w:sz="0" w:space="0" w:color="auto"/>
                <w:right w:val="none" w:sz="0" w:space="0" w:color="auto"/>
              </w:divBdr>
            </w:div>
            <w:div w:id="1188567328">
              <w:marLeft w:val="0"/>
              <w:marRight w:val="0"/>
              <w:marTop w:val="0"/>
              <w:marBottom w:val="0"/>
              <w:divBdr>
                <w:top w:val="none" w:sz="0" w:space="0" w:color="auto"/>
                <w:left w:val="none" w:sz="0" w:space="0" w:color="auto"/>
                <w:bottom w:val="none" w:sz="0" w:space="0" w:color="auto"/>
                <w:right w:val="none" w:sz="0" w:space="0" w:color="auto"/>
              </w:divBdr>
            </w:div>
            <w:div w:id="1731003024">
              <w:marLeft w:val="0"/>
              <w:marRight w:val="0"/>
              <w:marTop w:val="0"/>
              <w:marBottom w:val="0"/>
              <w:divBdr>
                <w:top w:val="none" w:sz="0" w:space="0" w:color="auto"/>
                <w:left w:val="none" w:sz="0" w:space="0" w:color="auto"/>
                <w:bottom w:val="none" w:sz="0" w:space="0" w:color="auto"/>
                <w:right w:val="none" w:sz="0" w:space="0" w:color="auto"/>
              </w:divBdr>
            </w:div>
            <w:div w:id="1744794554">
              <w:marLeft w:val="0"/>
              <w:marRight w:val="0"/>
              <w:marTop w:val="0"/>
              <w:marBottom w:val="0"/>
              <w:divBdr>
                <w:top w:val="none" w:sz="0" w:space="0" w:color="auto"/>
                <w:left w:val="none" w:sz="0" w:space="0" w:color="auto"/>
                <w:bottom w:val="none" w:sz="0" w:space="0" w:color="auto"/>
                <w:right w:val="none" w:sz="0" w:space="0" w:color="auto"/>
              </w:divBdr>
            </w:div>
            <w:div w:id="1171680594">
              <w:marLeft w:val="0"/>
              <w:marRight w:val="0"/>
              <w:marTop w:val="0"/>
              <w:marBottom w:val="0"/>
              <w:divBdr>
                <w:top w:val="none" w:sz="0" w:space="0" w:color="auto"/>
                <w:left w:val="none" w:sz="0" w:space="0" w:color="auto"/>
                <w:bottom w:val="none" w:sz="0" w:space="0" w:color="auto"/>
                <w:right w:val="none" w:sz="0" w:space="0" w:color="auto"/>
              </w:divBdr>
            </w:div>
            <w:div w:id="205680467">
              <w:marLeft w:val="0"/>
              <w:marRight w:val="0"/>
              <w:marTop w:val="0"/>
              <w:marBottom w:val="0"/>
              <w:divBdr>
                <w:top w:val="none" w:sz="0" w:space="0" w:color="auto"/>
                <w:left w:val="none" w:sz="0" w:space="0" w:color="auto"/>
                <w:bottom w:val="none" w:sz="0" w:space="0" w:color="auto"/>
                <w:right w:val="none" w:sz="0" w:space="0" w:color="auto"/>
              </w:divBdr>
            </w:div>
            <w:div w:id="1854564765">
              <w:marLeft w:val="0"/>
              <w:marRight w:val="0"/>
              <w:marTop w:val="0"/>
              <w:marBottom w:val="0"/>
              <w:divBdr>
                <w:top w:val="none" w:sz="0" w:space="0" w:color="auto"/>
                <w:left w:val="none" w:sz="0" w:space="0" w:color="auto"/>
                <w:bottom w:val="none" w:sz="0" w:space="0" w:color="auto"/>
                <w:right w:val="none" w:sz="0" w:space="0" w:color="auto"/>
              </w:divBdr>
            </w:div>
            <w:div w:id="1653674223">
              <w:marLeft w:val="0"/>
              <w:marRight w:val="0"/>
              <w:marTop w:val="0"/>
              <w:marBottom w:val="0"/>
              <w:divBdr>
                <w:top w:val="none" w:sz="0" w:space="0" w:color="auto"/>
                <w:left w:val="none" w:sz="0" w:space="0" w:color="auto"/>
                <w:bottom w:val="none" w:sz="0" w:space="0" w:color="auto"/>
                <w:right w:val="none" w:sz="0" w:space="0" w:color="auto"/>
              </w:divBdr>
            </w:div>
            <w:div w:id="677468545">
              <w:marLeft w:val="0"/>
              <w:marRight w:val="0"/>
              <w:marTop w:val="0"/>
              <w:marBottom w:val="0"/>
              <w:divBdr>
                <w:top w:val="none" w:sz="0" w:space="0" w:color="auto"/>
                <w:left w:val="none" w:sz="0" w:space="0" w:color="auto"/>
                <w:bottom w:val="none" w:sz="0" w:space="0" w:color="auto"/>
                <w:right w:val="none" w:sz="0" w:space="0" w:color="auto"/>
              </w:divBdr>
            </w:div>
            <w:div w:id="1491560527">
              <w:marLeft w:val="0"/>
              <w:marRight w:val="0"/>
              <w:marTop w:val="0"/>
              <w:marBottom w:val="0"/>
              <w:divBdr>
                <w:top w:val="none" w:sz="0" w:space="0" w:color="auto"/>
                <w:left w:val="none" w:sz="0" w:space="0" w:color="auto"/>
                <w:bottom w:val="none" w:sz="0" w:space="0" w:color="auto"/>
                <w:right w:val="none" w:sz="0" w:space="0" w:color="auto"/>
              </w:divBdr>
            </w:div>
            <w:div w:id="1261648168">
              <w:marLeft w:val="0"/>
              <w:marRight w:val="0"/>
              <w:marTop w:val="0"/>
              <w:marBottom w:val="0"/>
              <w:divBdr>
                <w:top w:val="none" w:sz="0" w:space="0" w:color="auto"/>
                <w:left w:val="none" w:sz="0" w:space="0" w:color="auto"/>
                <w:bottom w:val="none" w:sz="0" w:space="0" w:color="auto"/>
                <w:right w:val="none" w:sz="0" w:space="0" w:color="auto"/>
              </w:divBdr>
            </w:div>
            <w:div w:id="1290208861">
              <w:marLeft w:val="0"/>
              <w:marRight w:val="0"/>
              <w:marTop w:val="0"/>
              <w:marBottom w:val="0"/>
              <w:divBdr>
                <w:top w:val="none" w:sz="0" w:space="0" w:color="auto"/>
                <w:left w:val="none" w:sz="0" w:space="0" w:color="auto"/>
                <w:bottom w:val="none" w:sz="0" w:space="0" w:color="auto"/>
                <w:right w:val="none" w:sz="0" w:space="0" w:color="auto"/>
              </w:divBdr>
            </w:div>
            <w:div w:id="515002951">
              <w:marLeft w:val="0"/>
              <w:marRight w:val="0"/>
              <w:marTop w:val="0"/>
              <w:marBottom w:val="0"/>
              <w:divBdr>
                <w:top w:val="none" w:sz="0" w:space="0" w:color="auto"/>
                <w:left w:val="none" w:sz="0" w:space="0" w:color="auto"/>
                <w:bottom w:val="none" w:sz="0" w:space="0" w:color="auto"/>
                <w:right w:val="none" w:sz="0" w:space="0" w:color="auto"/>
              </w:divBdr>
            </w:div>
            <w:div w:id="38019400">
              <w:marLeft w:val="0"/>
              <w:marRight w:val="0"/>
              <w:marTop w:val="0"/>
              <w:marBottom w:val="0"/>
              <w:divBdr>
                <w:top w:val="none" w:sz="0" w:space="0" w:color="auto"/>
                <w:left w:val="none" w:sz="0" w:space="0" w:color="auto"/>
                <w:bottom w:val="none" w:sz="0" w:space="0" w:color="auto"/>
                <w:right w:val="none" w:sz="0" w:space="0" w:color="auto"/>
              </w:divBdr>
            </w:div>
            <w:div w:id="1776630178">
              <w:marLeft w:val="0"/>
              <w:marRight w:val="0"/>
              <w:marTop w:val="0"/>
              <w:marBottom w:val="0"/>
              <w:divBdr>
                <w:top w:val="none" w:sz="0" w:space="0" w:color="auto"/>
                <w:left w:val="none" w:sz="0" w:space="0" w:color="auto"/>
                <w:bottom w:val="none" w:sz="0" w:space="0" w:color="auto"/>
                <w:right w:val="none" w:sz="0" w:space="0" w:color="auto"/>
              </w:divBdr>
            </w:div>
            <w:div w:id="465781657">
              <w:marLeft w:val="0"/>
              <w:marRight w:val="0"/>
              <w:marTop w:val="0"/>
              <w:marBottom w:val="0"/>
              <w:divBdr>
                <w:top w:val="none" w:sz="0" w:space="0" w:color="auto"/>
                <w:left w:val="none" w:sz="0" w:space="0" w:color="auto"/>
                <w:bottom w:val="none" w:sz="0" w:space="0" w:color="auto"/>
                <w:right w:val="none" w:sz="0" w:space="0" w:color="auto"/>
              </w:divBdr>
            </w:div>
            <w:div w:id="1526017251">
              <w:marLeft w:val="0"/>
              <w:marRight w:val="0"/>
              <w:marTop w:val="0"/>
              <w:marBottom w:val="0"/>
              <w:divBdr>
                <w:top w:val="none" w:sz="0" w:space="0" w:color="auto"/>
                <w:left w:val="none" w:sz="0" w:space="0" w:color="auto"/>
                <w:bottom w:val="none" w:sz="0" w:space="0" w:color="auto"/>
                <w:right w:val="none" w:sz="0" w:space="0" w:color="auto"/>
              </w:divBdr>
            </w:div>
            <w:div w:id="86582693">
              <w:marLeft w:val="0"/>
              <w:marRight w:val="0"/>
              <w:marTop w:val="0"/>
              <w:marBottom w:val="0"/>
              <w:divBdr>
                <w:top w:val="none" w:sz="0" w:space="0" w:color="auto"/>
                <w:left w:val="none" w:sz="0" w:space="0" w:color="auto"/>
                <w:bottom w:val="none" w:sz="0" w:space="0" w:color="auto"/>
                <w:right w:val="none" w:sz="0" w:space="0" w:color="auto"/>
              </w:divBdr>
            </w:div>
            <w:div w:id="1127744508">
              <w:marLeft w:val="0"/>
              <w:marRight w:val="0"/>
              <w:marTop w:val="0"/>
              <w:marBottom w:val="0"/>
              <w:divBdr>
                <w:top w:val="none" w:sz="0" w:space="0" w:color="auto"/>
                <w:left w:val="none" w:sz="0" w:space="0" w:color="auto"/>
                <w:bottom w:val="none" w:sz="0" w:space="0" w:color="auto"/>
                <w:right w:val="none" w:sz="0" w:space="0" w:color="auto"/>
              </w:divBdr>
            </w:div>
            <w:div w:id="1421681064">
              <w:marLeft w:val="0"/>
              <w:marRight w:val="0"/>
              <w:marTop w:val="0"/>
              <w:marBottom w:val="0"/>
              <w:divBdr>
                <w:top w:val="none" w:sz="0" w:space="0" w:color="auto"/>
                <w:left w:val="none" w:sz="0" w:space="0" w:color="auto"/>
                <w:bottom w:val="none" w:sz="0" w:space="0" w:color="auto"/>
                <w:right w:val="none" w:sz="0" w:space="0" w:color="auto"/>
              </w:divBdr>
            </w:div>
            <w:div w:id="775056635">
              <w:marLeft w:val="0"/>
              <w:marRight w:val="0"/>
              <w:marTop w:val="0"/>
              <w:marBottom w:val="0"/>
              <w:divBdr>
                <w:top w:val="none" w:sz="0" w:space="0" w:color="auto"/>
                <w:left w:val="none" w:sz="0" w:space="0" w:color="auto"/>
                <w:bottom w:val="none" w:sz="0" w:space="0" w:color="auto"/>
                <w:right w:val="none" w:sz="0" w:space="0" w:color="auto"/>
              </w:divBdr>
            </w:div>
            <w:div w:id="127745200">
              <w:marLeft w:val="0"/>
              <w:marRight w:val="0"/>
              <w:marTop w:val="0"/>
              <w:marBottom w:val="0"/>
              <w:divBdr>
                <w:top w:val="none" w:sz="0" w:space="0" w:color="auto"/>
                <w:left w:val="none" w:sz="0" w:space="0" w:color="auto"/>
                <w:bottom w:val="none" w:sz="0" w:space="0" w:color="auto"/>
                <w:right w:val="none" w:sz="0" w:space="0" w:color="auto"/>
              </w:divBdr>
            </w:div>
            <w:div w:id="948437020">
              <w:marLeft w:val="0"/>
              <w:marRight w:val="0"/>
              <w:marTop w:val="0"/>
              <w:marBottom w:val="0"/>
              <w:divBdr>
                <w:top w:val="none" w:sz="0" w:space="0" w:color="auto"/>
                <w:left w:val="none" w:sz="0" w:space="0" w:color="auto"/>
                <w:bottom w:val="none" w:sz="0" w:space="0" w:color="auto"/>
                <w:right w:val="none" w:sz="0" w:space="0" w:color="auto"/>
              </w:divBdr>
            </w:div>
            <w:div w:id="1091245121">
              <w:marLeft w:val="0"/>
              <w:marRight w:val="0"/>
              <w:marTop w:val="0"/>
              <w:marBottom w:val="0"/>
              <w:divBdr>
                <w:top w:val="none" w:sz="0" w:space="0" w:color="auto"/>
                <w:left w:val="none" w:sz="0" w:space="0" w:color="auto"/>
                <w:bottom w:val="none" w:sz="0" w:space="0" w:color="auto"/>
                <w:right w:val="none" w:sz="0" w:space="0" w:color="auto"/>
              </w:divBdr>
            </w:div>
            <w:div w:id="289436730">
              <w:marLeft w:val="0"/>
              <w:marRight w:val="0"/>
              <w:marTop w:val="0"/>
              <w:marBottom w:val="0"/>
              <w:divBdr>
                <w:top w:val="none" w:sz="0" w:space="0" w:color="auto"/>
                <w:left w:val="none" w:sz="0" w:space="0" w:color="auto"/>
                <w:bottom w:val="none" w:sz="0" w:space="0" w:color="auto"/>
                <w:right w:val="none" w:sz="0" w:space="0" w:color="auto"/>
              </w:divBdr>
            </w:div>
            <w:div w:id="154951876">
              <w:marLeft w:val="0"/>
              <w:marRight w:val="0"/>
              <w:marTop w:val="0"/>
              <w:marBottom w:val="0"/>
              <w:divBdr>
                <w:top w:val="none" w:sz="0" w:space="0" w:color="auto"/>
                <w:left w:val="none" w:sz="0" w:space="0" w:color="auto"/>
                <w:bottom w:val="none" w:sz="0" w:space="0" w:color="auto"/>
                <w:right w:val="none" w:sz="0" w:space="0" w:color="auto"/>
              </w:divBdr>
            </w:div>
            <w:div w:id="1792625171">
              <w:marLeft w:val="0"/>
              <w:marRight w:val="0"/>
              <w:marTop w:val="0"/>
              <w:marBottom w:val="0"/>
              <w:divBdr>
                <w:top w:val="none" w:sz="0" w:space="0" w:color="auto"/>
                <w:left w:val="none" w:sz="0" w:space="0" w:color="auto"/>
                <w:bottom w:val="none" w:sz="0" w:space="0" w:color="auto"/>
                <w:right w:val="none" w:sz="0" w:space="0" w:color="auto"/>
              </w:divBdr>
            </w:div>
            <w:div w:id="1378626983">
              <w:marLeft w:val="0"/>
              <w:marRight w:val="0"/>
              <w:marTop w:val="0"/>
              <w:marBottom w:val="0"/>
              <w:divBdr>
                <w:top w:val="none" w:sz="0" w:space="0" w:color="auto"/>
                <w:left w:val="none" w:sz="0" w:space="0" w:color="auto"/>
                <w:bottom w:val="none" w:sz="0" w:space="0" w:color="auto"/>
                <w:right w:val="none" w:sz="0" w:space="0" w:color="auto"/>
              </w:divBdr>
            </w:div>
            <w:div w:id="2019576300">
              <w:marLeft w:val="0"/>
              <w:marRight w:val="0"/>
              <w:marTop w:val="0"/>
              <w:marBottom w:val="0"/>
              <w:divBdr>
                <w:top w:val="none" w:sz="0" w:space="0" w:color="auto"/>
                <w:left w:val="none" w:sz="0" w:space="0" w:color="auto"/>
                <w:bottom w:val="none" w:sz="0" w:space="0" w:color="auto"/>
                <w:right w:val="none" w:sz="0" w:space="0" w:color="auto"/>
              </w:divBdr>
            </w:div>
            <w:div w:id="201403336">
              <w:marLeft w:val="0"/>
              <w:marRight w:val="0"/>
              <w:marTop w:val="0"/>
              <w:marBottom w:val="0"/>
              <w:divBdr>
                <w:top w:val="none" w:sz="0" w:space="0" w:color="auto"/>
                <w:left w:val="none" w:sz="0" w:space="0" w:color="auto"/>
                <w:bottom w:val="none" w:sz="0" w:space="0" w:color="auto"/>
                <w:right w:val="none" w:sz="0" w:space="0" w:color="auto"/>
              </w:divBdr>
            </w:div>
            <w:div w:id="589123616">
              <w:marLeft w:val="0"/>
              <w:marRight w:val="0"/>
              <w:marTop w:val="0"/>
              <w:marBottom w:val="0"/>
              <w:divBdr>
                <w:top w:val="none" w:sz="0" w:space="0" w:color="auto"/>
                <w:left w:val="none" w:sz="0" w:space="0" w:color="auto"/>
                <w:bottom w:val="none" w:sz="0" w:space="0" w:color="auto"/>
                <w:right w:val="none" w:sz="0" w:space="0" w:color="auto"/>
              </w:divBdr>
            </w:div>
            <w:div w:id="20535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889">
      <w:bodyDiv w:val="1"/>
      <w:marLeft w:val="0"/>
      <w:marRight w:val="0"/>
      <w:marTop w:val="0"/>
      <w:marBottom w:val="0"/>
      <w:divBdr>
        <w:top w:val="none" w:sz="0" w:space="0" w:color="auto"/>
        <w:left w:val="none" w:sz="0" w:space="0" w:color="auto"/>
        <w:bottom w:val="none" w:sz="0" w:space="0" w:color="auto"/>
        <w:right w:val="none" w:sz="0" w:space="0" w:color="auto"/>
      </w:divBdr>
    </w:div>
    <w:div w:id="455565461">
      <w:bodyDiv w:val="1"/>
      <w:marLeft w:val="0"/>
      <w:marRight w:val="0"/>
      <w:marTop w:val="0"/>
      <w:marBottom w:val="0"/>
      <w:divBdr>
        <w:top w:val="none" w:sz="0" w:space="0" w:color="auto"/>
        <w:left w:val="none" w:sz="0" w:space="0" w:color="auto"/>
        <w:bottom w:val="none" w:sz="0" w:space="0" w:color="auto"/>
        <w:right w:val="none" w:sz="0" w:space="0" w:color="auto"/>
      </w:divBdr>
    </w:div>
    <w:div w:id="476802794">
      <w:bodyDiv w:val="1"/>
      <w:marLeft w:val="0"/>
      <w:marRight w:val="0"/>
      <w:marTop w:val="0"/>
      <w:marBottom w:val="0"/>
      <w:divBdr>
        <w:top w:val="none" w:sz="0" w:space="0" w:color="auto"/>
        <w:left w:val="none" w:sz="0" w:space="0" w:color="auto"/>
        <w:bottom w:val="none" w:sz="0" w:space="0" w:color="auto"/>
        <w:right w:val="none" w:sz="0" w:space="0" w:color="auto"/>
      </w:divBdr>
      <w:divsChild>
        <w:div w:id="946503086">
          <w:marLeft w:val="0"/>
          <w:marRight w:val="0"/>
          <w:marTop w:val="0"/>
          <w:marBottom w:val="0"/>
          <w:divBdr>
            <w:top w:val="none" w:sz="0" w:space="0" w:color="auto"/>
            <w:left w:val="none" w:sz="0" w:space="0" w:color="auto"/>
            <w:bottom w:val="none" w:sz="0" w:space="0" w:color="auto"/>
            <w:right w:val="none" w:sz="0" w:space="0" w:color="auto"/>
          </w:divBdr>
        </w:div>
      </w:divsChild>
    </w:div>
    <w:div w:id="541018556">
      <w:bodyDiv w:val="1"/>
      <w:marLeft w:val="0"/>
      <w:marRight w:val="0"/>
      <w:marTop w:val="0"/>
      <w:marBottom w:val="0"/>
      <w:divBdr>
        <w:top w:val="none" w:sz="0" w:space="0" w:color="auto"/>
        <w:left w:val="none" w:sz="0" w:space="0" w:color="auto"/>
        <w:bottom w:val="none" w:sz="0" w:space="0" w:color="auto"/>
        <w:right w:val="none" w:sz="0" w:space="0" w:color="auto"/>
      </w:divBdr>
    </w:div>
    <w:div w:id="600333107">
      <w:bodyDiv w:val="1"/>
      <w:marLeft w:val="0"/>
      <w:marRight w:val="0"/>
      <w:marTop w:val="0"/>
      <w:marBottom w:val="0"/>
      <w:divBdr>
        <w:top w:val="none" w:sz="0" w:space="0" w:color="auto"/>
        <w:left w:val="none" w:sz="0" w:space="0" w:color="auto"/>
        <w:bottom w:val="none" w:sz="0" w:space="0" w:color="auto"/>
        <w:right w:val="none" w:sz="0" w:space="0" w:color="auto"/>
      </w:divBdr>
    </w:div>
    <w:div w:id="603391248">
      <w:bodyDiv w:val="1"/>
      <w:marLeft w:val="0"/>
      <w:marRight w:val="0"/>
      <w:marTop w:val="0"/>
      <w:marBottom w:val="0"/>
      <w:divBdr>
        <w:top w:val="none" w:sz="0" w:space="0" w:color="auto"/>
        <w:left w:val="none" w:sz="0" w:space="0" w:color="auto"/>
        <w:bottom w:val="none" w:sz="0" w:space="0" w:color="auto"/>
        <w:right w:val="none" w:sz="0" w:space="0" w:color="auto"/>
      </w:divBdr>
    </w:div>
    <w:div w:id="643631315">
      <w:bodyDiv w:val="1"/>
      <w:marLeft w:val="0"/>
      <w:marRight w:val="0"/>
      <w:marTop w:val="0"/>
      <w:marBottom w:val="0"/>
      <w:divBdr>
        <w:top w:val="none" w:sz="0" w:space="0" w:color="auto"/>
        <w:left w:val="none" w:sz="0" w:space="0" w:color="auto"/>
        <w:bottom w:val="none" w:sz="0" w:space="0" w:color="auto"/>
        <w:right w:val="none" w:sz="0" w:space="0" w:color="auto"/>
      </w:divBdr>
    </w:div>
    <w:div w:id="646399724">
      <w:bodyDiv w:val="1"/>
      <w:marLeft w:val="0"/>
      <w:marRight w:val="0"/>
      <w:marTop w:val="0"/>
      <w:marBottom w:val="0"/>
      <w:divBdr>
        <w:top w:val="none" w:sz="0" w:space="0" w:color="auto"/>
        <w:left w:val="none" w:sz="0" w:space="0" w:color="auto"/>
        <w:bottom w:val="none" w:sz="0" w:space="0" w:color="auto"/>
        <w:right w:val="none" w:sz="0" w:space="0" w:color="auto"/>
      </w:divBdr>
    </w:div>
    <w:div w:id="677805721">
      <w:bodyDiv w:val="1"/>
      <w:marLeft w:val="0"/>
      <w:marRight w:val="0"/>
      <w:marTop w:val="0"/>
      <w:marBottom w:val="0"/>
      <w:divBdr>
        <w:top w:val="none" w:sz="0" w:space="0" w:color="auto"/>
        <w:left w:val="none" w:sz="0" w:space="0" w:color="auto"/>
        <w:bottom w:val="none" w:sz="0" w:space="0" w:color="auto"/>
        <w:right w:val="none" w:sz="0" w:space="0" w:color="auto"/>
      </w:divBdr>
    </w:div>
    <w:div w:id="749813245">
      <w:bodyDiv w:val="1"/>
      <w:marLeft w:val="0"/>
      <w:marRight w:val="0"/>
      <w:marTop w:val="0"/>
      <w:marBottom w:val="0"/>
      <w:divBdr>
        <w:top w:val="none" w:sz="0" w:space="0" w:color="auto"/>
        <w:left w:val="none" w:sz="0" w:space="0" w:color="auto"/>
        <w:bottom w:val="none" w:sz="0" w:space="0" w:color="auto"/>
        <w:right w:val="none" w:sz="0" w:space="0" w:color="auto"/>
      </w:divBdr>
    </w:div>
    <w:div w:id="837966609">
      <w:bodyDiv w:val="1"/>
      <w:marLeft w:val="0"/>
      <w:marRight w:val="0"/>
      <w:marTop w:val="0"/>
      <w:marBottom w:val="0"/>
      <w:divBdr>
        <w:top w:val="none" w:sz="0" w:space="0" w:color="auto"/>
        <w:left w:val="none" w:sz="0" w:space="0" w:color="auto"/>
        <w:bottom w:val="none" w:sz="0" w:space="0" w:color="auto"/>
        <w:right w:val="none" w:sz="0" w:space="0" w:color="auto"/>
      </w:divBdr>
      <w:divsChild>
        <w:div w:id="1839268051">
          <w:marLeft w:val="480"/>
          <w:marRight w:val="0"/>
          <w:marTop w:val="0"/>
          <w:marBottom w:val="0"/>
          <w:divBdr>
            <w:top w:val="none" w:sz="0" w:space="0" w:color="auto"/>
            <w:left w:val="none" w:sz="0" w:space="0" w:color="auto"/>
            <w:bottom w:val="none" w:sz="0" w:space="0" w:color="auto"/>
            <w:right w:val="none" w:sz="0" w:space="0" w:color="auto"/>
          </w:divBdr>
          <w:divsChild>
            <w:div w:id="190895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086">
      <w:bodyDiv w:val="1"/>
      <w:marLeft w:val="0"/>
      <w:marRight w:val="0"/>
      <w:marTop w:val="0"/>
      <w:marBottom w:val="0"/>
      <w:divBdr>
        <w:top w:val="none" w:sz="0" w:space="0" w:color="auto"/>
        <w:left w:val="none" w:sz="0" w:space="0" w:color="auto"/>
        <w:bottom w:val="none" w:sz="0" w:space="0" w:color="auto"/>
        <w:right w:val="none" w:sz="0" w:space="0" w:color="auto"/>
      </w:divBdr>
    </w:div>
    <w:div w:id="1072967130">
      <w:bodyDiv w:val="1"/>
      <w:marLeft w:val="0"/>
      <w:marRight w:val="0"/>
      <w:marTop w:val="0"/>
      <w:marBottom w:val="0"/>
      <w:divBdr>
        <w:top w:val="none" w:sz="0" w:space="0" w:color="auto"/>
        <w:left w:val="none" w:sz="0" w:space="0" w:color="auto"/>
        <w:bottom w:val="none" w:sz="0" w:space="0" w:color="auto"/>
        <w:right w:val="none" w:sz="0" w:space="0" w:color="auto"/>
      </w:divBdr>
    </w:div>
    <w:div w:id="1087002410">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81166275">
      <w:bodyDiv w:val="1"/>
      <w:marLeft w:val="0"/>
      <w:marRight w:val="0"/>
      <w:marTop w:val="0"/>
      <w:marBottom w:val="0"/>
      <w:divBdr>
        <w:top w:val="none" w:sz="0" w:space="0" w:color="auto"/>
        <w:left w:val="none" w:sz="0" w:space="0" w:color="auto"/>
        <w:bottom w:val="none" w:sz="0" w:space="0" w:color="auto"/>
        <w:right w:val="none" w:sz="0" w:space="0" w:color="auto"/>
      </w:divBdr>
    </w:div>
    <w:div w:id="1199706106">
      <w:bodyDiv w:val="1"/>
      <w:marLeft w:val="0"/>
      <w:marRight w:val="0"/>
      <w:marTop w:val="0"/>
      <w:marBottom w:val="0"/>
      <w:divBdr>
        <w:top w:val="none" w:sz="0" w:space="0" w:color="auto"/>
        <w:left w:val="none" w:sz="0" w:space="0" w:color="auto"/>
        <w:bottom w:val="none" w:sz="0" w:space="0" w:color="auto"/>
        <w:right w:val="none" w:sz="0" w:space="0" w:color="auto"/>
      </w:divBdr>
    </w:div>
    <w:div w:id="1199929071">
      <w:bodyDiv w:val="1"/>
      <w:marLeft w:val="0"/>
      <w:marRight w:val="0"/>
      <w:marTop w:val="0"/>
      <w:marBottom w:val="0"/>
      <w:divBdr>
        <w:top w:val="none" w:sz="0" w:space="0" w:color="auto"/>
        <w:left w:val="none" w:sz="0" w:space="0" w:color="auto"/>
        <w:bottom w:val="none" w:sz="0" w:space="0" w:color="auto"/>
        <w:right w:val="none" w:sz="0" w:space="0" w:color="auto"/>
      </w:divBdr>
    </w:div>
    <w:div w:id="1304701002">
      <w:bodyDiv w:val="1"/>
      <w:marLeft w:val="0"/>
      <w:marRight w:val="0"/>
      <w:marTop w:val="0"/>
      <w:marBottom w:val="0"/>
      <w:divBdr>
        <w:top w:val="none" w:sz="0" w:space="0" w:color="auto"/>
        <w:left w:val="none" w:sz="0" w:space="0" w:color="auto"/>
        <w:bottom w:val="none" w:sz="0" w:space="0" w:color="auto"/>
        <w:right w:val="none" w:sz="0" w:space="0" w:color="auto"/>
      </w:divBdr>
    </w:div>
    <w:div w:id="1337344805">
      <w:bodyDiv w:val="1"/>
      <w:marLeft w:val="0"/>
      <w:marRight w:val="0"/>
      <w:marTop w:val="0"/>
      <w:marBottom w:val="0"/>
      <w:divBdr>
        <w:top w:val="none" w:sz="0" w:space="0" w:color="auto"/>
        <w:left w:val="none" w:sz="0" w:space="0" w:color="auto"/>
        <w:bottom w:val="none" w:sz="0" w:space="0" w:color="auto"/>
        <w:right w:val="none" w:sz="0" w:space="0" w:color="auto"/>
      </w:divBdr>
    </w:div>
    <w:div w:id="1405181206">
      <w:bodyDiv w:val="1"/>
      <w:marLeft w:val="0"/>
      <w:marRight w:val="0"/>
      <w:marTop w:val="0"/>
      <w:marBottom w:val="0"/>
      <w:divBdr>
        <w:top w:val="none" w:sz="0" w:space="0" w:color="auto"/>
        <w:left w:val="none" w:sz="0" w:space="0" w:color="auto"/>
        <w:bottom w:val="none" w:sz="0" w:space="0" w:color="auto"/>
        <w:right w:val="none" w:sz="0" w:space="0" w:color="auto"/>
      </w:divBdr>
    </w:div>
    <w:div w:id="1442450800">
      <w:bodyDiv w:val="1"/>
      <w:marLeft w:val="0"/>
      <w:marRight w:val="0"/>
      <w:marTop w:val="0"/>
      <w:marBottom w:val="0"/>
      <w:divBdr>
        <w:top w:val="none" w:sz="0" w:space="0" w:color="auto"/>
        <w:left w:val="none" w:sz="0" w:space="0" w:color="auto"/>
        <w:bottom w:val="none" w:sz="0" w:space="0" w:color="auto"/>
        <w:right w:val="none" w:sz="0" w:space="0" w:color="auto"/>
      </w:divBdr>
    </w:div>
    <w:div w:id="1701591568">
      <w:bodyDiv w:val="1"/>
      <w:marLeft w:val="0"/>
      <w:marRight w:val="0"/>
      <w:marTop w:val="0"/>
      <w:marBottom w:val="0"/>
      <w:divBdr>
        <w:top w:val="none" w:sz="0" w:space="0" w:color="auto"/>
        <w:left w:val="none" w:sz="0" w:space="0" w:color="auto"/>
        <w:bottom w:val="none" w:sz="0" w:space="0" w:color="auto"/>
        <w:right w:val="none" w:sz="0" w:space="0" w:color="auto"/>
      </w:divBdr>
      <w:divsChild>
        <w:div w:id="1643342247">
          <w:marLeft w:val="480"/>
          <w:marRight w:val="0"/>
          <w:marTop w:val="0"/>
          <w:marBottom w:val="0"/>
          <w:divBdr>
            <w:top w:val="none" w:sz="0" w:space="0" w:color="auto"/>
            <w:left w:val="none" w:sz="0" w:space="0" w:color="auto"/>
            <w:bottom w:val="none" w:sz="0" w:space="0" w:color="auto"/>
            <w:right w:val="none" w:sz="0" w:space="0" w:color="auto"/>
          </w:divBdr>
          <w:divsChild>
            <w:div w:id="5500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1628">
      <w:bodyDiv w:val="1"/>
      <w:marLeft w:val="0"/>
      <w:marRight w:val="0"/>
      <w:marTop w:val="0"/>
      <w:marBottom w:val="0"/>
      <w:divBdr>
        <w:top w:val="none" w:sz="0" w:space="0" w:color="auto"/>
        <w:left w:val="none" w:sz="0" w:space="0" w:color="auto"/>
        <w:bottom w:val="none" w:sz="0" w:space="0" w:color="auto"/>
        <w:right w:val="none" w:sz="0" w:space="0" w:color="auto"/>
      </w:divBdr>
    </w:div>
    <w:div w:id="1874461471">
      <w:bodyDiv w:val="1"/>
      <w:marLeft w:val="0"/>
      <w:marRight w:val="0"/>
      <w:marTop w:val="0"/>
      <w:marBottom w:val="0"/>
      <w:divBdr>
        <w:top w:val="none" w:sz="0" w:space="0" w:color="auto"/>
        <w:left w:val="none" w:sz="0" w:space="0" w:color="auto"/>
        <w:bottom w:val="none" w:sz="0" w:space="0" w:color="auto"/>
        <w:right w:val="none" w:sz="0" w:space="0" w:color="auto"/>
      </w:divBdr>
    </w:div>
    <w:div w:id="1887795995">
      <w:bodyDiv w:val="1"/>
      <w:marLeft w:val="0"/>
      <w:marRight w:val="0"/>
      <w:marTop w:val="0"/>
      <w:marBottom w:val="0"/>
      <w:divBdr>
        <w:top w:val="none" w:sz="0" w:space="0" w:color="auto"/>
        <w:left w:val="none" w:sz="0" w:space="0" w:color="auto"/>
        <w:bottom w:val="none" w:sz="0" w:space="0" w:color="auto"/>
        <w:right w:val="none" w:sz="0" w:space="0" w:color="auto"/>
      </w:divBdr>
    </w:div>
    <w:div w:id="2062246852">
      <w:bodyDiv w:val="1"/>
      <w:marLeft w:val="0"/>
      <w:marRight w:val="0"/>
      <w:marTop w:val="0"/>
      <w:marBottom w:val="0"/>
      <w:divBdr>
        <w:top w:val="none" w:sz="0" w:space="0" w:color="auto"/>
        <w:left w:val="none" w:sz="0" w:space="0" w:color="auto"/>
        <w:bottom w:val="none" w:sz="0" w:space="0" w:color="auto"/>
        <w:right w:val="none" w:sz="0" w:space="0" w:color="auto"/>
      </w:divBdr>
      <w:divsChild>
        <w:div w:id="319578749">
          <w:marLeft w:val="0"/>
          <w:marRight w:val="0"/>
          <w:marTop w:val="0"/>
          <w:marBottom w:val="0"/>
          <w:divBdr>
            <w:top w:val="none" w:sz="0" w:space="0" w:color="auto"/>
            <w:left w:val="none" w:sz="0" w:space="0" w:color="auto"/>
            <w:bottom w:val="none" w:sz="0" w:space="0" w:color="auto"/>
            <w:right w:val="none" w:sz="0" w:space="0" w:color="auto"/>
          </w:divBdr>
        </w:div>
      </w:divsChild>
    </w:div>
    <w:div w:id="2105765213">
      <w:bodyDiv w:val="1"/>
      <w:marLeft w:val="0"/>
      <w:marRight w:val="0"/>
      <w:marTop w:val="0"/>
      <w:marBottom w:val="0"/>
      <w:divBdr>
        <w:top w:val="none" w:sz="0" w:space="0" w:color="auto"/>
        <w:left w:val="none" w:sz="0" w:space="0" w:color="auto"/>
        <w:bottom w:val="none" w:sz="0" w:space="0" w:color="auto"/>
        <w:right w:val="none" w:sz="0" w:space="0" w:color="auto"/>
      </w:divBdr>
      <w:divsChild>
        <w:div w:id="773594371">
          <w:marLeft w:val="480"/>
          <w:marRight w:val="0"/>
          <w:marTop w:val="0"/>
          <w:marBottom w:val="0"/>
          <w:divBdr>
            <w:top w:val="none" w:sz="0" w:space="0" w:color="auto"/>
            <w:left w:val="none" w:sz="0" w:space="0" w:color="auto"/>
            <w:bottom w:val="none" w:sz="0" w:space="0" w:color="auto"/>
            <w:right w:val="none" w:sz="0" w:space="0" w:color="auto"/>
          </w:divBdr>
          <w:divsChild>
            <w:div w:id="1732926207">
              <w:marLeft w:val="0"/>
              <w:marRight w:val="0"/>
              <w:marTop w:val="0"/>
              <w:marBottom w:val="0"/>
              <w:divBdr>
                <w:top w:val="none" w:sz="0" w:space="0" w:color="auto"/>
                <w:left w:val="none" w:sz="0" w:space="0" w:color="auto"/>
                <w:bottom w:val="none" w:sz="0" w:space="0" w:color="auto"/>
                <w:right w:val="none" w:sz="0" w:space="0" w:color="auto"/>
              </w:divBdr>
            </w:div>
            <w:div w:id="297348131">
              <w:marLeft w:val="0"/>
              <w:marRight w:val="0"/>
              <w:marTop w:val="0"/>
              <w:marBottom w:val="0"/>
              <w:divBdr>
                <w:top w:val="none" w:sz="0" w:space="0" w:color="auto"/>
                <w:left w:val="none" w:sz="0" w:space="0" w:color="auto"/>
                <w:bottom w:val="none" w:sz="0" w:space="0" w:color="auto"/>
                <w:right w:val="none" w:sz="0" w:space="0" w:color="auto"/>
              </w:divBdr>
            </w:div>
            <w:div w:id="1154175694">
              <w:marLeft w:val="0"/>
              <w:marRight w:val="0"/>
              <w:marTop w:val="0"/>
              <w:marBottom w:val="0"/>
              <w:divBdr>
                <w:top w:val="none" w:sz="0" w:space="0" w:color="auto"/>
                <w:left w:val="none" w:sz="0" w:space="0" w:color="auto"/>
                <w:bottom w:val="none" w:sz="0" w:space="0" w:color="auto"/>
                <w:right w:val="none" w:sz="0" w:space="0" w:color="auto"/>
              </w:divBdr>
            </w:div>
            <w:div w:id="1208026283">
              <w:marLeft w:val="0"/>
              <w:marRight w:val="0"/>
              <w:marTop w:val="0"/>
              <w:marBottom w:val="0"/>
              <w:divBdr>
                <w:top w:val="none" w:sz="0" w:space="0" w:color="auto"/>
                <w:left w:val="none" w:sz="0" w:space="0" w:color="auto"/>
                <w:bottom w:val="none" w:sz="0" w:space="0" w:color="auto"/>
                <w:right w:val="none" w:sz="0" w:space="0" w:color="auto"/>
              </w:divBdr>
            </w:div>
            <w:div w:id="188185831">
              <w:marLeft w:val="0"/>
              <w:marRight w:val="0"/>
              <w:marTop w:val="0"/>
              <w:marBottom w:val="0"/>
              <w:divBdr>
                <w:top w:val="none" w:sz="0" w:space="0" w:color="auto"/>
                <w:left w:val="none" w:sz="0" w:space="0" w:color="auto"/>
                <w:bottom w:val="none" w:sz="0" w:space="0" w:color="auto"/>
                <w:right w:val="none" w:sz="0" w:space="0" w:color="auto"/>
              </w:divBdr>
            </w:div>
            <w:div w:id="1392536263">
              <w:marLeft w:val="0"/>
              <w:marRight w:val="0"/>
              <w:marTop w:val="0"/>
              <w:marBottom w:val="0"/>
              <w:divBdr>
                <w:top w:val="none" w:sz="0" w:space="0" w:color="auto"/>
                <w:left w:val="none" w:sz="0" w:space="0" w:color="auto"/>
                <w:bottom w:val="none" w:sz="0" w:space="0" w:color="auto"/>
                <w:right w:val="none" w:sz="0" w:space="0" w:color="auto"/>
              </w:divBdr>
            </w:div>
            <w:div w:id="2112773548">
              <w:marLeft w:val="0"/>
              <w:marRight w:val="0"/>
              <w:marTop w:val="0"/>
              <w:marBottom w:val="0"/>
              <w:divBdr>
                <w:top w:val="none" w:sz="0" w:space="0" w:color="auto"/>
                <w:left w:val="none" w:sz="0" w:space="0" w:color="auto"/>
                <w:bottom w:val="none" w:sz="0" w:space="0" w:color="auto"/>
                <w:right w:val="none" w:sz="0" w:space="0" w:color="auto"/>
              </w:divBdr>
            </w:div>
            <w:div w:id="552497942">
              <w:marLeft w:val="0"/>
              <w:marRight w:val="0"/>
              <w:marTop w:val="0"/>
              <w:marBottom w:val="0"/>
              <w:divBdr>
                <w:top w:val="none" w:sz="0" w:space="0" w:color="auto"/>
                <w:left w:val="none" w:sz="0" w:space="0" w:color="auto"/>
                <w:bottom w:val="none" w:sz="0" w:space="0" w:color="auto"/>
                <w:right w:val="none" w:sz="0" w:space="0" w:color="auto"/>
              </w:divBdr>
            </w:div>
            <w:div w:id="756100655">
              <w:marLeft w:val="0"/>
              <w:marRight w:val="0"/>
              <w:marTop w:val="0"/>
              <w:marBottom w:val="0"/>
              <w:divBdr>
                <w:top w:val="none" w:sz="0" w:space="0" w:color="auto"/>
                <w:left w:val="none" w:sz="0" w:space="0" w:color="auto"/>
                <w:bottom w:val="none" w:sz="0" w:space="0" w:color="auto"/>
                <w:right w:val="none" w:sz="0" w:space="0" w:color="auto"/>
              </w:divBdr>
            </w:div>
            <w:div w:id="1252351954">
              <w:marLeft w:val="0"/>
              <w:marRight w:val="0"/>
              <w:marTop w:val="0"/>
              <w:marBottom w:val="0"/>
              <w:divBdr>
                <w:top w:val="none" w:sz="0" w:space="0" w:color="auto"/>
                <w:left w:val="none" w:sz="0" w:space="0" w:color="auto"/>
                <w:bottom w:val="none" w:sz="0" w:space="0" w:color="auto"/>
                <w:right w:val="none" w:sz="0" w:space="0" w:color="auto"/>
              </w:divBdr>
            </w:div>
            <w:div w:id="522789900">
              <w:marLeft w:val="0"/>
              <w:marRight w:val="0"/>
              <w:marTop w:val="0"/>
              <w:marBottom w:val="0"/>
              <w:divBdr>
                <w:top w:val="none" w:sz="0" w:space="0" w:color="auto"/>
                <w:left w:val="none" w:sz="0" w:space="0" w:color="auto"/>
                <w:bottom w:val="none" w:sz="0" w:space="0" w:color="auto"/>
                <w:right w:val="none" w:sz="0" w:space="0" w:color="auto"/>
              </w:divBdr>
            </w:div>
            <w:div w:id="52434897">
              <w:marLeft w:val="0"/>
              <w:marRight w:val="0"/>
              <w:marTop w:val="0"/>
              <w:marBottom w:val="0"/>
              <w:divBdr>
                <w:top w:val="none" w:sz="0" w:space="0" w:color="auto"/>
                <w:left w:val="none" w:sz="0" w:space="0" w:color="auto"/>
                <w:bottom w:val="none" w:sz="0" w:space="0" w:color="auto"/>
                <w:right w:val="none" w:sz="0" w:space="0" w:color="auto"/>
              </w:divBdr>
            </w:div>
            <w:div w:id="1028024119">
              <w:marLeft w:val="0"/>
              <w:marRight w:val="0"/>
              <w:marTop w:val="0"/>
              <w:marBottom w:val="0"/>
              <w:divBdr>
                <w:top w:val="none" w:sz="0" w:space="0" w:color="auto"/>
                <w:left w:val="none" w:sz="0" w:space="0" w:color="auto"/>
                <w:bottom w:val="none" w:sz="0" w:space="0" w:color="auto"/>
                <w:right w:val="none" w:sz="0" w:space="0" w:color="auto"/>
              </w:divBdr>
            </w:div>
            <w:div w:id="1210338334">
              <w:marLeft w:val="0"/>
              <w:marRight w:val="0"/>
              <w:marTop w:val="0"/>
              <w:marBottom w:val="0"/>
              <w:divBdr>
                <w:top w:val="none" w:sz="0" w:space="0" w:color="auto"/>
                <w:left w:val="none" w:sz="0" w:space="0" w:color="auto"/>
                <w:bottom w:val="none" w:sz="0" w:space="0" w:color="auto"/>
                <w:right w:val="none" w:sz="0" w:space="0" w:color="auto"/>
              </w:divBdr>
            </w:div>
            <w:div w:id="902914979">
              <w:marLeft w:val="0"/>
              <w:marRight w:val="0"/>
              <w:marTop w:val="0"/>
              <w:marBottom w:val="0"/>
              <w:divBdr>
                <w:top w:val="none" w:sz="0" w:space="0" w:color="auto"/>
                <w:left w:val="none" w:sz="0" w:space="0" w:color="auto"/>
                <w:bottom w:val="none" w:sz="0" w:space="0" w:color="auto"/>
                <w:right w:val="none" w:sz="0" w:space="0" w:color="auto"/>
              </w:divBdr>
            </w:div>
            <w:div w:id="233786960">
              <w:marLeft w:val="0"/>
              <w:marRight w:val="0"/>
              <w:marTop w:val="0"/>
              <w:marBottom w:val="0"/>
              <w:divBdr>
                <w:top w:val="none" w:sz="0" w:space="0" w:color="auto"/>
                <w:left w:val="none" w:sz="0" w:space="0" w:color="auto"/>
                <w:bottom w:val="none" w:sz="0" w:space="0" w:color="auto"/>
                <w:right w:val="none" w:sz="0" w:space="0" w:color="auto"/>
              </w:divBdr>
            </w:div>
            <w:div w:id="1774087153">
              <w:marLeft w:val="0"/>
              <w:marRight w:val="0"/>
              <w:marTop w:val="0"/>
              <w:marBottom w:val="0"/>
              <w:divBdr>
                <w:top w:val="none" w:sz="0" w:space="0" w:color="auto"/>
                <w:left w:val="none" w:sz="0" w:space="0" w:color="auto"/>
                <w:bottom w:val="none" w:sz="0" w:space="0" w:color="auto"/>
                <w:right w:val="none" w:sz="0" w:space="0" w:color="auto"/>
              </w:divBdr>
            </w:div>
            <w:div w:id="854808931">
              <w:marLeft w:val="0"/>
              <w:marRight w:val="0"/>
              <w:marTop w:val="0"/>
              <w:marBottom w:val="0"/>
              <w:divBdr>
                <w:top w:val="none" w:sz="0" w:space="0" w:color="auto"/>
                <w:left w:val="none" w:sz="0" w:space="0" w:color="auto"/>
                <w:bottom w:val="none" w:sz="0" w:space="0" w:color="auto"/>
                <w:right w:val="none" w:sz="0" w:space="0" w:color="auto"/>
              </w:divBdr>
            </w:div>
            <w:div w:id="1031540970">
              <w:marLeft w:val="0"/>
              <w:marRight w:val="0"/>
              <w:marTop w:val="0"/>
              <w:marBottom w:val="0"/>
              <w:divBdr>
                <w:top w:val="none" w:sz="0" w:space="0" w:color="auto"/>
                <w:left w:val="none" w:sz="0" w:space="0" w:color="auto"/>
                <w:bottom w:val="none" w:sz="0" w:space="0" w:color="auto"/>
                <w:right w:val="none" w:sz="0" w:space="0" w:color="auto"/>
              </w:divBdr>
            </w:div>
            <w:div w:id="1791975738">
              <w:marLeft w:val="0"/>
              <w:marRight w:val="0"/>
              <w:marTop w:val="0"/>
              <w:marBottom w:val="0"/>
              <w:divBdr>
                <w:top w:val="none" w:sz="0" w:space="0" w:color="auto"/>
                <w:left w:val="none" w:sz="0" w:space="0" w:color="auto"/>
                <w:bottom w:val="none" w:sz="0" w:space="0" w:color="auto"/>
                <w:right w:val="none" w:sz="0" w:space="0" w:color="auto"/>
              </w:divBdr>
            </w:div>
            <w:div w:id="410280533">
              <w:marLeft w:val="0"/>
              <w:marRight w:val="0"/>
              <w:marTop w:val="0"/>
              <w:marBottom w:val="0"/>
              <w:divBdr>
                <w:top w:val="none" w:sz="0" w:space="0" w:color="auto"/>
                <w:left w:val="none" w:sz="0" w:space="0" w:color="auto"/>
                <w:bottom w:val="none" w:sz="0" w:space="0" w:color="auto"/>
                <w:right w:val="none" w:sz="0" w:space="0" w:color="auto"/>
              </w:divBdr>
            </w:div>
            <w:div w:id="2104643055">
              <w:marLeft w:val="0"/>
              <w:marRight w:val="0"/>
              <w:marTop w:val="0"/>
              <w:marBottom w:val="0"/>
              <w:divBdr>
                <w:top w:val="none" w:sz="0" w:space="0" w:color="auto"/>
                <w:left w:val="none" w:sz="0" w:space="0" w:color="auto"/>
                <w:bottom w:val="none" w:sz="0" w:space="0" w:color="auto"/>
                <w:right w:val="none" w:sz="0" w:space="0" w:color="auto"/>
              </w:divBdr>
            </w:div>
            <w:div w:id="1703943984">
              <w:marLeft w:val="0"/>
              <w:marRight w:val="0"/>
              <w:marTop w:val="0"/>
              <w:marBottom w:val="0"/>
              <w:divBdr>
                <w:top w:val="none" w:sz="0" w:space="0" w:color="auto"/>
                <w:left w:val="none" w:sz="0" w:space="0" w:color="auto"/>
                <w:bottom w:val="none" w:sz="0" w:space="0" w:color="auto"/>
                <w:right w:val="none" w:sz="0" w:space="0" w:color="auto"/>
              </w:divBdr>
            </w:div>
            <w:div w:id="106194919">
              <w:marLeft w:val="0"/>
              <w:marRight w:val="0"/>
              <w:marTop w:val="0"/>
              <w:marBottom w:val="0"/>
              <w:divBdr>
                <w:top w:val="none" w:sz="0" w:space="0" w:color="auto"/>
                <w:left w:val="none" w:sz="0" w:space="0" w:color="auto"/>
                <w:bottom w:val="none" w:sz="0" w:space="0" w:color="auto"/>
                <w:right w:val="none" w:sz="0" w:space="0" w:color="auto"/>
              </w:divBdr>
            </w:div>
            <w:div w:id="730082593">
              <w:marLeft w:val="0"/>
              <w:marRight w:val="0"/>
              <w:marTop w:val="0"/>
              <w:marBottom w:val="0"/>
              <w:divBdr>
                <w:top w:val="none" w:sz="0" w:space="0" w:color="auto"/>
                <w:left w:val="none" w:sz="0" w:space="0" w:color="auto"/>
                <w:bottom w:val="none" w:sz="0" w:space="0" w:color="auto"/>
                <w:right w:val="none" w:sz="0" w:space="0" w:color="auto"/>
              </w:divBdr>
            </w:div>
            <w:div w:id="1904750373">
              <w:marLeft w:val="0"/>
              <w:marRight w:val="0"/>
              <w:marTop w:val="0"/>
              <w:marBottom w:val="0"/>
              <w:divBdr>
                <w:top w:val="none" w:sz="0" w:space="0" w:color="auto"/>
                <w:left w:val="none" w:sz="0" w:space="0" w:color="auto"/>
                <w:bottom w:val="none" w:sz="0" w:space="0" w:color="auto"/>
                <w:right w:val="none" w:sz="0" w:space="0" w:color="auto"/>
              </w:divBdr>
            </w:div>
            <w:div w:id="989672553">
              <w:marLeft w:val="0"/>
              <w:marRight w:val="0"/>
              <w:marTop w:val="0"/>
              <w:marBottom w:val="0"/>
              <w:divBdr>
                <w:top w:val="none" w:sz="0" w:space="0" w:color="auto"/>
                <w:left w:val="none" w:sz="0" w:space="0" w:color="auto"/>
                <w:bottom w:val="none" w:sz="0" w:space="0" w:color="auto"/>
                <w:right w:val="none" w:sz="0" w:space="0" w:color="auto"/>
              </w:divBdr>
            </w:div>
            <w:div w:id="981347134">
              <w:marLeft w:val="0"/>
              <w:marRight w:val="0"/>
              <w:marTop w:val="0"/>
              <w:marBottom w:val="0"/>
              <w:divBdr>
                <w:top w:val="none" w:sz="0" w:space="0" w:color="auto"/>
                <w:left w:val="none" w:sz="0" w:space="0" w:color="auto"/>
                <w:bottom w:val="none" w:sz="0" w:space="0" w:color="auto"/>
                <w:right w:val="none" w:sz="0" w:space="0" w:color="auto"/>
              </w:divBdr>
            </w:div>
            <w:div w:id="1911109525">
              <w:marLeft w:val="0"/>
              <w:marRight w:val="0"/>
              <w:marTop w:val="0"/>
              <w:marBottom w:val="0"/>
              <w:divBdr>
                <w:top w:val="none" w:sz="0" w:space="0" w:color="auto"/>
                <w:left w:val="none" w:sz="0" w:space="0" w:color="auto"/>
                <w:bottom w:val="none" w:sz="0" w:space="0" w:color="auto"/>
                <w:right w:val="none" w:sz="0" w:space="0" w:color="auto"/>
              </w:divBdr>
            </w:div>
            <w:div w:id="1787112920">
              <w:marLeft w:val="0"/>
              <w:marRight w:val="0"/>
              <w:marTop w:val="0"/>
              <w:marBottom w:val="0"/>
              <w:divBdr>
                <w:top w:val="none" w:sz="0" w:space="0" w:color="auto"/>
                <w:left w:val="none" w:sz="0" w:space="0" w:color="auto"/>
                <w:bottom w:val="none" w:sz="0" w:space="0" w:color="auto"/>
                <w:right w:val="none" w:sz="0" w:space="0" w:color="auto"/>
              </w:divBdr>
            </w:div>
            <w:div w:id="1320185533">
              <w:marLeft w:val="0"/>
              <w:marRight w:val="0"/>
              <w:marTop w:val="0"/>
              <w:marBottom w:val="0"/>
              <w:divBdr>
                <w:top w:val="none" w:sz="0" w:space="0" w:color="auto"/>
                <w:left w:val="none" w:sz="0" w:space="0" w:color="auto"/>
                <w:bottom w:val="none" w:sz="0" w:space="0" w:color="auto"/>
                <w:right w:val="none" w:sz="0" w:space="0" w:color="auto"/>
              </w:divBdr>
            </w:div>
            <w:div w:id="1818108824">
              <w:marLeft w:val="0"/>
              <w:marRight w:val="0"/>
              <w:marTop w:val="0"/>
              <w:marBottom w:val="0"/>
              <w:divBdr>
                <w:top w:val="none" w:sz="0" w:space="0" w:color="auto"/>
                <w:left w:val="none" w:sz="0" w:space="0" w:color="auto"/>
                <w:bottom w:val="none" w:sz="0" w:space="0" w:color="auto"/>
                <w:right w:val="none" w:sz="0" w:space="0" w:color="auto"/>
              </w:divBdr>
            </w:div>
            <w:div w:id="334068446">
              <w:marLeft w:val="0"/>
              <w:marRight w:val="0"/>
              <w:marTop w:val="0"/>
              <w:marBottom w:val="0"/>
              <w:divBdr>
                <w:top w:val="none" w:sz="0" w:space="0" w:color="auto"/>
                <w:left w:val="none" w:sz="0" w:space="0" w:color="auto"/>
                <w:bottom w:val="none" w:sz="0" w:space="0" w:color="auto"/>
                <w:right w:val="none" w:sz="0" w:space="0" w:color="auto"/>
              </w:divBdr>
            </w:div>
            <w:div w:id="1181817442">
              <w:marLeft w:val="0"/>
              <w:marRight w:val="0"/>
              <w:marTop w:val="0"/>
              <w:marBottom w:val="0"/>
              <w:divBdr>
                <w:top w:val="none" w:sz="0" w:space="0" w:color="auto"/>
                <w:left w:val="none" w:sz="0" w:space="0" w:color="auto"/>
                <w:bottom w:val="none" w:sz="0" w:space="0" w:color="auto"/>
                <w:right w:val="none" w:sz="0" w:space="0" w:color="auto"/>
              </w:divBdr>
            </w:div>
            <w:div w:id="557932457">
              <w:marLeft w:val="0"/>
              <w:marRight w:val="0"/>
              <w:marTop w:val="0"/>
              <w:marBottom w:val="0"/>
              <w:divBdr>
                <w:top w:val="none" w:sz="0" w:space="0" w:color="auto"/>
                <w:left w:val="none" w:sz="0" w:space="0" w:color="auto"/>
                <w:bottom w:val="none" w:sz="0" w:space="0" w:color="auto"/>
                <w:right w:val="none" w:sz="0" w:space="0" w:color="auto"/>
              </w:divBdr>
            </w:div>
            <w:div w:id="186523178">
              <w:marLeft w:val="0"/>
              <w:marRight w:val="0"/>
              <w:marTop w:val="0"/>
              <w:marBottom w:val="0"/>
              <w:divBdr>
                <w:top w:val="none" w:sz="0" w:space="0" w:color="auto"/>
                <w:left w:val="none" w:sz="0" w:space="0" w:color="auto"/>
                <w:bottom w:val="none" w:sz="0" w:space="0" w:color="auto"/>
                <w:right w:val="none" w:sz="0" w:space="0" w:color="auto"/>
              </w:divBdr>
            </w:div>
            <w:div w:id="805318356">
              <w:marLeft w:val="0"/>
              <w:marRight w:val="0"/>
              <w:marTop w:val="0"/>
              <w:marBottom w:val="0"/>
              <w:divBdr>
                <w:top w:val="none" w:sz="0" w:space="0" w:color="auto"/>
                <w:left w:val="none" w:sz="0" w:space="0" w:color="auto"/>
                <w:bottom w:val="none" w:sz="0" w:space="0" w:color="auto"/>
                <w:right w:val="none" w:sz="0" w:space="0" w:color="auto"/>
              </w:divBdr>
            </w:div>
            <w:div w:id="477190647">
              <w:marLeft w:val="0"/>
              <w:marRight w:val="0"/>
              <w:marTop w:val="0"/>
              <w:marBottom w:val="0"/>
              <w:divBdr>
                <w:top w:val="none" w:sz="0" w:space="0" w:color="auto"/>
                <w:left w:val="none" w:sz="0" w:space="0" w:color="auto"/>
                <w:bottom w:val="none" w:sz="0" w:space="0" w:color="auto"/>
                <w:right w:val="none" w:sz="0" w:space="0" w:color="auto"/>
              </w:divBdr>
            </w:div>
            <w:div w:id="1813714550">
              <w:marLeft w:val="0"/>
              <w:marRight w:val="0"/>
              <w:marTop w:val="0"/>
              <w:marBottom w:val="0"/>
              <w:divBdr>
                <w:top w:val="none" w:sz="0" w:space="0" w:color="auto"/>
                <w:left w:val="none" w:sz="0" w:space="0" w:color="auto"/>
                <w:bottom w:val="none" w:sz="0" w:space="0" w:color="auto"/>
                <w:right w:val="none" w:sz="0" w:space="0" w:color="auto"/>
              </w:divBdr>
            </w:div>
            <w:div w:id="722025020">
              <w:marLeft w:val="0"/>
              <w:marRight w:val="0"/>
              <w:marTop w:val="0"/>
              <w:marBottom w:val="0"/>
              <w:divBdr>
                <w:top w:val="none" w:sz="0" w:space="0" w:color="auto"/>
                <w:left w:val="none" w:sz="0" w:space="0" w:color="auto"/>
                <w:bottom w:val="none" w:sz="0" w:space="0" w:color="auto"/>
                <w:right w:val="none" w:sz="0" w:space="0" w:color="auto"/>
              </w:divBdr>
            </w:div>
            <w:div w:id="636110602">
              <w:marLeft w:val="0"/>
              <w:marRight w:val="0"/>
              <w:marTop w:val="0"/>
              <w:marBottom w:val="0"/>
              <w:divBdr>
                <w:top w:val="none" w:sz="0" w:space="0" w:color="auto"/>
                <w:left w:val="none" w:sz="0" w:space="0" w:color="auto"/>
                <w:bottom w:val="none" w:sz="0" w:space="0" w:color="auto"/>
                <w:right w:val="none" w:sz="0" w:space="0" w:color="auto"/>
              </w:divBdr>
            </w:div>
            <w:div w:id="1967344982">
              <w:marLeft w:val="0"/>
              <w:marRight w:val="0"/>
              <w:marTop w:val="0"/>
              <w:marBottom w:val="0"/>
              <w:divBdr>
                <w:top w:val="none" w:sz="0" w:space="0" w:color="auto"/>
                <w:left w:val="none" w:sz="0" w:space="0" w:color="auto"/>
                <w:bottom w:val="none" w:sz="0" w:space="0" w:color="auto"/>
                <w:right w:val="none" w:sz="0" w:space="0" w:color="auto"/>
              </w:divBdr>
            </w:div>
            <w:div w:id="2060127941">
              <w:marLeft w:val="0"/>
              <w:marRight w:val="0"/>
              <w:marTop w:val="0"/>
              <w:marBottom w:val="0"/>
              <w:divBdr>
                <w:top w:val="none" w:sz="0" w:space="0" w:color="auto"/>
                <w:left w:val="none" w:sz="0" w:space="0" w:color="auto"/>
                <w:bottom w:val="none" w:sz="0" w:space="0" w:color="auto"/>
                <w:right w:val="none" w:sz="0" w:space="0" w:color="auto"/>
              </w:divBdr>
            </w:div>
            <w:div w:id="879509971">
              <w:marLeft w:val="0"/>
              <w:marRight w:val="0"/>
              <w:marTop w:val="0"/>
              <w:marBottom w:val="0"/>
              <w:divBdr>
                <w:top w:val="none" w:sz="0" w:space="0" w:color="auto"/>
                <w:left w:val="none" w:sz="0" w:space="0" w:color="auto"/>
                <w:bottom w:val="none" w:sz="0" w:space="0" w:color="auto"/>
                <w:right w:val="none" w:sz="0" w:space="0" w:color="auto"/>
              </w:divBdr>
            </w:div>
            <w:div w:id="1289317359">
              <w:marLeft w:val="0"/>
              <w:marRight w:val="0"/>
              <w:marTop w:val="0"/>
              <w:marBottom w:val="0"/>
              <w:divBdr>
                <w:top w:val="none" w:sz="0" w:space="0" w:color="auto"/>
                <w:left w:val="none" w:sz="0" w:space="0" w:color="auto"/>
                <w:bottom w:val="none" w:sz="0" w:space="0" w:color="auto"/>
                <w:right w:val="none" w:sz="0" w:space="0" w:color="auto"/>
              </w:divBdr>
            </w:div>
            <w:div w:id="1183588175">
              <w:marLeft w:val="0"/>
              <w:marRight w:val="0"/>
              <w:marTop w:val="0"/>
              <w:marBottom w:val="0"/>
              <w:divBdr>
                <w:top w:val="none" w:sz="0" w:space="0" w:color="auto"/>
                <w:left w:val="none" w:sz="0" w:space="0" w:color="auto"/>
                <w:bottom w:val="none" w:sz="0" w:space="0" w:color="auto"/>
                <w:right w:val="none" w:sz="0" w:space="0" w:color="auto"/>
              </w:divBdr>
            </w:div>
            <w:div w:id="423767960">
              <w:marLeft w:val="0"/>
              <w:marRight w:val="0"/>
              <w:marTop w:val="0"/>
              <w:marBottom w:val="0"/>
              <w:divBdr>
                <w:top w:val="none" w:sz="0" w:space="0" w:color="auto"/>
                <w:left w:val="none" w:sz="0" w:space="0" w:color="auto"/>
                <w:bottom w:val="none" w:sz="0" w:space="0" w:color="auto"/>
                <w:right w:val="none" w:sz="0" w:space="0" w:color="auto"/>
              </w:divBdr>
            </w:div>
            <w:div w:id="1679572831">
              <w:marLeft w:val="0"/>
              <w:marRight w:val="0"/>
              <w:marTop w:val="0"/>
              <w:marBottom w:val="0"/>
              <w:divBdr>
                <w:top w:val="none" w:sz="0" w:space="0" w:color="auto"/>
                <w:left w:val="none" w:sz="0" w:space="0" w:color="auto"/>
                <w:bottom w:val="none" w:sz="0" w:space="0" w:color="auto"/>
                <w:right w:val="none" w:sz="0" w:space="0" w:color="auto"/>
              </w:divBdr>
            </w:div>
            <w:div w:id="936716272">
              <w:marLeft w:val="0"/>
              <w:marRight w:val="0"/>
              <w:marTop w:val="0"/>
              <w:marBottom w:val="0"/>
              <w:divBdr>
                <w:top w:val="none" w:sz="0" w:space="0" w:color="auto"/>
                <w:left w:val="none" w:sz="0" w:space="0" w:color="auto"/>
                <w:bottom w:val="none" w:sz="0" w:space="0" w:color="auto"/>
                <w:right w:val="none" w:sz="0" w:space="0" w:color="auto"/>
              </w:divBdr>
            </w:div>
            <w:div w:id="690227163">
              <w:marLeft w:val="0"/>
              <w:marRight w:val="0"/>
              <w:marTop w:val="0"/>
              <w:marBottom w:val="0"/>
              <w:divBdr>
                <w:top w:val="none" w:sz="0" w:space="0" w:color="auto"/>
                <w:left w:val="none" w:sz="0" w:space="0" w:color="auto"/>
                <w:bottom w:val="none" w:sz="0" w:space="0" w:color="auto"/>
                <w:right w:val="none" w:sz="0" w:space="0" w:color="auto"/>
              </w:divBdr>
            </w:div>
            <w:div w:id="1473476847">
              <w:marLeft w:val="0"/>
              <w:marRight w:val="0"/>
              <w:marTop w:val="0"/>
              <w:marBottom w:val="0"/>
              <w:divBdr>
                <w:top w:val="none" w:sz="0" w:space="0" w:color="auto"/>
                <w:left w:val="none" w:sz="0" w:space="0" w:color="auto"/>
                <w:bottom w:val="none" w:sz="0" w:space="0" w:color="auto"/>
                <w:right w:val="none" w:sz="0" w:space="0" w:color="auto"/>
              </w:divBdr>
            </w:div>
            <w:div w:id="85424466">
              <w:marLeft w:val="0"/>
              <w:marRight w:val="0"/>
              <w:marTop w:val="0"/>
              <w:marBottom w:val="0"/>
              <w:divBdr>
                <w:top w:val="none" w:sz="0" w:space="0" w:color="auto"/>
                <w:left w:val="none" w:sz="0" w:space="0" w:color="auto"/>
                <w:bottom w:val="none" w:sz="0" w:space="0" w:color="auto"/>
                <w:right w:val="none" w:sz="0" w:space="0" w:color="auto"/>
              </w:divBdr>
            </w:div>
            <w:div w:id="1502351865">
              <w:marLeft w:val="0"/>
              <w:marRight w:val="0"/>
              <w:marTop w:val="0"/>
              <w:marBottom w:val="0"/>
              <w:divBdr>
                <w:top w:val="none" w:sz="0" w:space="0" w:color="auto"/>
                <w:left w:val="none" w:sz="0" w:space="0" w:color="auto"/>
                <w:bottom w:val="none" w:sz="0" w:space="0" w:color="auto"/>
                <w:right w:val="none" w:sz="0" w:space="0" w:color="auto"/>
              </w:divBdr>
            </w:div>
            <w:div w:id="44380482">
              <w:marLeft w:val="0"/>
              <w:marRight w:val="0"/>
              <w:marTop w:val="0"/>
              <w:marBottom w:val="0"/>
              <w:divBdr>
                <w:top w:val="none" w:sz="0" w:space="0" w:color="auto"/>
                <w:left w:val="none" w:sz="0" w:space="0" w:color="auto"/>
                <w:bottom w:val="none" w:sz="0" w:space="0" w:color="auto"/>
                <w:right w:val="none" w:sz="0" w:space="0" w:color="auto"/>
              </w:divBdr>
            </w:div>
            <w:div w:id="1495536178">
              <w:marLeft w:val="0"/>
              <w:marRight w:val="0"/>
              <w:marTop w:val="0"/>
              <w:marBottom w:val="0"/>
              <w:divBdr>
                <w:top w:val="none" w:sz="0" w:space="0" w:color="auto"/>
                <w:left w:val="none" w:sz="0" w:space="0" w:color="auto"/>
                <w:bottom w:val="none" w:sz="0" w:space="0" w:color="auto"/>
                <w:right w:val="none" w:sz="0" w:space="0" w:color="auto"/>
              </w:divBdr>
            </w:div>
            <w:div w:id="213736816">
              <w:marLeft w:val="0"/>
              <w:marRight w:val="0"/>
              <w:marTop w:val="0"/>
              <w:marBottom w:val="0"/>
              <w:divBdr>
                <w:top w:val="none" w:sz="0" w:space="0" w:color="auto"/>
                <w:left w:val="none" w:sz="0" w:space="0" w:color="auto"/>
                <w:bottom w:val="none" w:sz="0" w:space="0" w:color="auto"/>
                <w:right w:val="none" w:sz="0" w:space="0" w:color="auto"/>
              </w:divBdr>
            </w:div>
            <w:div w:id="1138188469">
              <w:marLeft w:val="0"/>
              <w:marRight w:val="0"/>
              <w:marTop w:val="0"/>
              <w:marBottom w:val="0"/>
              <w:divBdr>
                <w:top w:val="none" w:sz="0" w:space="0" w:color="auto"/>
                <w:left w:val="none" w:sz="0" w:space="0" w:color="auto"/>
                <w:bottom w:val="none" w:sz="0" w:space="0" w:color="auto"/>
                <w:right w:val="none" w:sz="0" w:space="0" w:color="auto"/>
              </w:divBdr>
            </w:div>
            <w:div w:id="367527777">
              <w:marLeft w:val="0"/>
              <w:marRight w:val="0"/>
              <w:marTop w:val="0"/>
              <w:marBottom w:val="0"/>
              <w:divBdr>
                <w:top w:val="none" w:sz="0" w:space="0" w:color="auto"/>
                <w:left w:val="none" w:sz="0" w:space="0" w:color="auto"/>
                <w:bottom w:val="none" w:sz="0" w:space="0" w:color="auto"/>
                <w:right w:val="none" w:sz="0" w:space="0" w:color="auto"/>
              </w:divBdr>
            </w:div>
            <w:div w:id="596407801">
              <w:marLeft w:val="0"/>
              <w:marRight w:val="0"/>
              <w:marTop w:val="0"/>
              <w:marBottom w:val="0"/>
              <w:divBdr>
                <w:top w:val="none" w:sz="0" w:space="0" w:color="auto"/>
                <w:left w:val="none" w:sz="0" w:space="0" w:color="auto"/>
                <w:bottom w:val="none" w:sz="0" w:space="0" w:color="auto"/>
                <w:right w:val="none" w:sz="0" w:space="0" w:color="auto"/>
              </w:divBdr>
            </w:div>
            <w:div w:id="224686289">
              <w:marLeft w:val="0"/>
              <w:marRight w:val="0"/>
              <w:marTop w:val="0"/>
              <w:marBottom w:val="0"/>
              <w:divBdr>
                <w:top w:val="none" w:sz="0" w:space="0" w:color="auto"/>
                <w:left w:val="none" w:sz="0" w:space="0" w:color="auto"/>
                <w:bottom w:val="none" w:sz="0" w:space="0" w:color="auto"/>
                <w:right w:val="none" w:sz="0" w:space="0" w:color="auto"/>
              </w:divBdr>
            </w:div>
            <w:div w:id="631056521">
              <w:marLeft w:val="0"/>
              <w:marRight w:val="0"/>
              <w:marTop w:val="0"/>
              <w:marBottom w:val="0"/>
              <w:divBdr>
                <w:top w:val="none" w:sz="0" w:space="0" w:color="auto"/>
                <w:left w:val="none" w:sz="0" w:space="0" w:color="auto"/>
                <w:bottom w:val="none" w:sz="0" w:space="0" w:color="auto"/>
                <w:right w:val="none" w:sz="0" w:space="0" w:color="auto"/>
              </w:divBdr>
            </w:div>
            <w:div w:id="780953822">
              <w:marLeft w:val="0"/>
              <w:marRight w:val="0"/>
              <w:marTop w:val="0"/>
              <w:marBottom w:val="0"/>
              <w:divBdr>
                <w:top w:val="none" w:sz="0" w:space="0" w:color="auto"/>
                <w:left w:val="none" w:sz="0" w:space="0" w:color="auto"/>
                <w:bottom w:val="none" w:sz="0" w:space="0" w:color="auto"/>
                <w:right w:val="none" w:sz="0" w:space="0" w:color="auto"/>
              </w:divBdr>
            </w:div>
            <w:div w:id="721027187">
              <w:marLeft w:val="0"/>
              <w:marRight w:val="0"/>
              <w:marTop w:val="0"/>
              <w:marBottom w:val="0"/>
              <w:divBdr>
                <w:top w:val="none" w:sz="0" w:space="0" w:color="auto"/>
                <w:left w:val="none" w:sz="0" w:space="0" w:color="auto"/>
                <w:bottom w:val="none" w:sz="0" w:space="0" w:color="auto"/>
                <w:right w:val="none" w:sz="0" w:space="0" w:color="auto"/>
              </w:divBdr>
            </w:div>
            <w:div w:id="1213544396">
              <w:marLeft w:val="0"/>
              <w:marRight w:val="0"/>
              <w:marTop w:val="0"/>
              <w:marBottom w:val="0"/>
              <w:divBdr>
                <w:top w:val="none" w:sz="0" w:space="0" w:color="auto"/>
                <w:left w:val="none" w:sz="0" w:space="0" w:color="auto"/>
                <w:bottom w:val="none" w:sz="0" w:space="0" w:color="auto"/>
                <w:right w:val="none" w:sz="0" w:space="0" w:color="auto"/>
              </w:divBdr>
            </w:div>
            <w:div w:id="765736616">
              <w:marLeft w:val="0"/>
              <w:marRight w:val="0"/>
              <w:marTop w:val="0"/>
              <w:marBottom w:val="0"/>
              <w:divBdr>
                <w:top w:val="none" w:sz="0" w:space="0" w:color="auto"/>
                <w:left w:val="none" w:sz="0" w:space="0" w:color="auto"/>
                <w:bottom w:val="none" w:sz="0" w:space="0" w:color="auto"/>
                <w:right w:val="none" w:sz="0" w:space="0" w:color="auto"/>
              </w:divBdr>
            </w:div>
            <w:div w:id="1986472817">
              <w:marLeft w:val="0"/>
              <w:marRight w:val="0"/>
              <w:marTop w:val="0"/>
              <w:marBottom w:val="0"/>
              <w:divBdr>
                <w:top w:val="none" w:sz="0" w:space="0" w:color="auto"/>
                <w:left w:val="none" w:sz="0" w:space="0" w:color="auto"/>
                <w:bottom w:val="none" w:sz="0" w:space="0" w:color="auto"/>
                <w:right w:val="none" w:sz="0" w:space="0" w:color="auto"/>
              </w:divBdr>
            </w:div>
            <w:div w:id="458692312">
              <w:marLeft w:val="0"/>
              <w:marRight w:val="0"/>
              <w:marTop w:val="0"/>
              <w:marBottom w:val="0"/>
              <w:divBdr>
                <w:top w:val="none" w:sz="0" w:space="0" w:color="auto"/>
                <w:left w:val="none" w:sz="0" w:space="0" w:color="auto"/>
                <w:bottom w:val="none" w:sz="0" w:space="0" w:color="auto"/>
                <w:right w:val="none" w:sz="0" w:space="0" w:color="auto"/>
              </w:divBdr>
            </w:div>
            <w:div w:id="1819372371">
              <w:marLeft w:val="0"/>
              <w:marRight w:val="0"/>
              <w:marTop w:val="0"/>
              <w:marBottom w:val="0"/>
              <w:divBdr>
                <w:top w:val="none" w:sz="0" w:space="0" w:color="auto"/>
                <w:left w:val="none" w:sz="0" w:space="0" w:color="auto"/>
                <w:bottom w:val="none" w:sz="0" w:space="0" w:color="auto"/>
                <w:right w:val="none" w:sz="0" w:space="0" w:color="auto"/>
              </w:divBdr>
            </w:div>
            <w:div w:id="27419228">
              <w:marLeft w:val="0"/>
              <w:marRight w:val="0"/>
              <w:marTop w:val="0"/>
              <w:marBottom w:val="0"/>
              <w:divBdr>
                <w:top w:val="none" w:sz="0" w:space="0" w:color="auto"/>
                <w:left w:val="none" w:sz="0" w:space="0" w:color="auto"/>
                <w:bottom w:val="none" w:sz="0" w:space="0" w:color="auto"/>
                <w:right w:val="none" w:sz="0" w:space="0" w:color="auto"/>
              </w:divBdr>
            </w:div>
            <w:div w:id="2120491207">
              <w:marLeft w:val="0"/>
              <w:marRight w:val="0"/>
              <w:marTop w:val="0"/>
              <w:marBottom w:val="0"/>
              <w:divBdr>
                <w:top w:val="none" w:sz="0" w:space="0" w:color="auto"/>
                <w:left w:val="none" w:sz="0" w:space="0" w:color="auto"/>
                <w:bottom w:val="none" w:sz="0" w:space="0" w:color="auto"/>
                <w:right w:val="none" w:sz="0" w:space="0" w:color="auto"/>
              </w:divBdr>
            </w:div>
            <w:div w:id="204710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721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1258-022-01247-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1002/eap.2725" TargetMode="External"/><Relationship Id="rId21" Type="http://schemas.openxmlformats.org/officeDocument/2006/relationships/hyperlink" Target="https://doi.org/10.1002/9781118445112.stat07841" TargetMode="External"/><Relationship Id="rId42" Type="http://schemas.openxmlformats.org/officeDocument/2006/relationships/hyperlink" Target="https://doi.org/10.2307/3565272" TargetMode="External"/><Relationship Id="rId47" Type="http://schemas.openxmlformats.org/officeDocument/2006/relationships/hyperlink" Target="https://doi.org/10.1016/j.foreco.2004.05.034" TargetMode="External"/><Relationship Id="rId63" Type="http://schemas.openxmlformats.org/officeDocument/2006/relationships/hyperlink" Target="https://doi.org/10.1029/2020GL089858" TargetMode="External"/><Relationship Id="rId68" Type="http://schemas.openxmlformats.org/officeDocument/2006/relationships/hyperlink" Target="https://doi.org/10.1002/ecs2.2882" TargetMode="External"/><Relationship Id="rId84" Type="http://schemas.openxmlformats.org/officeDocument/2006/relationships/hyperlink" Target="https://doi.org/10.1186/s42408-023-00200-8" TargetMode="External"/><Relationship Id="rId89" Type="http://schemas.openxmlformats.org/officeDocument/2006/relationships/hyperlink" Target="https://doi.org/10.1029/2020GL092293" TargetMode="External"/><Relationship Id="rId16" Type="http://schemas.openxmlformats.org/officeDocument/2006/relationships/image" Target="media/image4.png"/><Relationship Id="rId11" Type="http://schemas.microsoft.com/office/2016/09/relationships/commentsIds" Target="commentsIds.xml"/><Relationship Id="rId32" Type="http://schemas.openxmlformats.org/officeDocument/2006/relationships/hyperlink" Target="https://doi.org/10.2111/07-059.1" TargetMode="External"/><Relationship Id="rId37" Type="http://schemas.openxmlformats.org/officeDocument/2006/relationships/hyperlink" Target="https://doi.org/10.1038/242344a0" TargetMode="External"/><Relationship Id="rId53" Type="http://schemas.openxmlformats.org/officeDocument/2006/relationships/hyperlink" Target="https://doi.org/10.1016/j.tree.2006.02.002" TargetMode="External"/><Relationship Id="rId58" Type="http://schemas.openxmlformats.org/officeDocument/2006/relationships/hyperlink" Target="https://doi.org/10.1111/geb.13115" TargetMode="External"/><Relationship Id="rId74" Type="http://schemas.openxmlformats.org/officeDocument/2006/relationships/hyperlink" Target="https://doi.org/10.1016/j.foreco.2018.11.039" TargetMode="External"/><Relationship Id="rId79" Type="http://schemas.openxmlformats.org/officeDocument/2006/relationships/hyperlink" Target="https://doi.org/10.1098/rstb.2015.0168" TargetMode="External"/><Relationship Id="rId5" Type="http://schemas.openxmlformats.org/officeDocument/2006/relationships/settings" Target="settings.xml"/><Relationship Id="rId90" Type="http://schemas.openxmlformats.org/officeDocument/2006/relationships/hyperlink" Target="https://doi.org/10.1111/ele.14446" TargetMode="External"/><Relationship Id="rId22" Type="http://schemas.openxmlformats.org/officeDocument/2006/relationships/hyperlink" Target="https://doi.org/10.1016/S0378-1127(01)00618-1" TargetMode="External"/><Relationship Id="rId27" Type="http://schemas.openxmlformats.org/officeDocument/2006/relationships/hyperlink" Target="https://doi.org/10.1071/BT02124" TargetMode="External"/><Relationship Id="rId43" Type="http://schemas.openxmlformats.org/officeDocument/2006/relationships/hyperlink" Target="https://doi.org/10.1071/WF07049" TargetMode="External"/><Relationship Id="rId48" Type="http://schemas.openxmlformats.org/officeDocument/2006/relationships/hyperlink" Target="https://doi.org/10.1046/j.1365-2435.2002.00664.x" TargetMode="External"/><Relationship Id="rId64" Type="http://schemas.openxmlformats.org/officeDocument/2006/relationships/hyperlink" Target="https://doi.org/10.1071/BT12225" TargetMode="External"/><Relationship Id="rId69" Type="http://schemas.openxmlformats.org/officeDocument/2006/relationships/hyperlink" Target="https://doi.org/10.1139/cjfr-2012-0404" TargetMode="External"/><Relationship Id="rId8" Type="http://schemas.openxmlformats.org/officeDocument/2006/relationships/endnotes" Target="endnotes.xml"/><Relationship Id="rId51" Type="http://schemas.openxmlformats.org/officeDocument/2006/relationships/hyperlink" Target="https://github.com/pmartinezarbizu/pairwiseAdonis" TargetMode="External"/><Relationship Id="rId72" Type="http://schemas.openxmlformats.org/officeDocument/2006/relationships/hyperlink" Target="https://doi.org/10.1016/j.earscirev.2010.02.004" TargetMode="External"/><Relationship Id="rId80" Type="http://schemas.openxmlformats.org/officeDocument/2006/relationships/hyperlink" Target="https://doi.org/10.1016/j.foreco.2023.121019" TargetMode="External"/><Relationship Id="rId85" Type="http://schemas.openxmlformats.org/officeDocument/2006/relationships/hyperlink" Target="https://doi.org/10.1002/ecs2.4409" TargetMode="External"/><Relationship Id="rId93"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emf"/><Relationship Id="rId25" Type="http://schemas.openxmlformats.org/officeDocument/2006/relationships/hyperlink" Target="https://doi.org/10.1126/science.199.4335.1302" TargetMode="External"/><Relationship Id="rId33" Type="http://schemas.openxmlformats.org/officeDocument/2006/relationships/hyperlink" Target="https://doi.org/10.1126/science.204.4399.1344" TargetMode="External"/><Relationship Id="rId38" Type="http://schemas.openxmlformats.org/officeDocument/2006/relationships/hyperlink" Target="https://doi.org/10.1186/s42408-022-00131-w" TargetMode="External"/><Relationship Id="rId46" Type="http://schemas.openxmlformats.org/officeDocument/2006/relationships/hyperlink" Target="https://doi.org/10.1890/08-2244.1" TargetMode="External"/><Relationship Id="rId59" Type="http://schemas.openxmlformats.org/officeDocument/2006/relationships/hyperlink" Target="https://doi.org/10.1016/j.foreco.2019.117861" TargetMode="External"/><Relationship Id="rId67" Type="http://schemas.openxmlformats.org/officeDocument/2006/relationships/hyperlink" Target="https://doi.org/10.1086/374368" TargetMode="External"/><Relationship Id="rId20" Type="http://schemas.openxmlformats.org/officeDocument/2006/relationships/hyperlink" Target="https://doi.org/10.1111/j.1442-9993.2001.01070.pp.x" TargetMode="External"/><Relationship Id="rId41" Type="http://schemas.openxmlformats.org/officeDocument/2006/relationships/hyperlink" Target="https://doi.org/10.2307/3235676" TargetMode="External"/><Relationship Id="rId54" Type="http://schemas.openxmlformats.org/officeDocument/2006/relationships/hyperlink" Target="https://doi.org/10.2181/036.041.0206" TargetMode="External"/><Relationship Id="rId62" Type="http://schemas.openxmlformats.org/officeDocument/2006/relationships/hyperlink" Target="https://doi.org/10.1073/pnas.2006323117" TargetMode="External"/><Relationship Id="rId70" Type="http://schemas.openxmlformats.org/officeDocument/2006/relationships/hyperlink" Target="https://doi.org/10.1175/JAMC-D-14-0321.1" TargetMode="External"/><Relationship Id="rId75" Type="http://schemas.openxmlformats.org/officeDocument/2006/relationships/hyperlink" Target="https://doi.org/10.1186/s42408-021-00095-3" TargetMode="External"/><Relationship Id="rId83" Type="http://schemas.openxmlformats.org/officeDocument/2006/relationships/hyperlink" Target="https://doi.org/10.1139/x04-177" TargetMode="External"/><Relationship Id="rId88" Type="http://schemas.openxmlformats.org/officeDocument/2006/relationships/hyperlink" Target="https://doi.org/10.1038/nature02403"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46/j.1523-1739.1997.95405.x" TargetMode="External"/><Relationship Id="rId28" Type="http://schemas.openxmlformats.org/officeDocument/2006/relationships/hyperlink" Target="https://doi.org/10.1300/J091v02n01_07" TargetMode="External"/><Relationship Id="rId36" Type="http://schemas.openxmlformats.org/officeDocument/2006/relationships/hyperlink" Target="https://doi.org/10.1046/j.0269-8463.2001.00563.x" TargetMode="External"/><Relationship Id="rId49" Type="http://schemas.openxmlformats.org/officeDocument/2006/relationships/hyperlink" Target="https://doi.org/10.1079/9780851994321.0031" TargetMode="External"/><Relationship Id="rId57" Type="http://schemas.openxmlformats.org/officeDocument/2006/relationships/hyperlink" Target="https://doi.org/10.1111/j.1526-100X.2008.00442.x" TargetMode="External"/><Relationship Id="rId10" Type="http://schemas.microsoft.com/office/2011/relationships/commentsExtended" Target="commentsExtended.xml"/><Relationship Id="rId31" Type="http://schemas.openxmlformats.org/officeDocument/2006/relationships/hyperlink" Target="https://doi.org/10.1016/j.foreco.2022.120129" TargetMode="External"/><Relationship Id="rId44" Type="http://schemas.openxmlformats.org/officeDocument/2006/relationships/hyperlink" Target="https://doi.org/10.1016/j.tplants.2011.04.002" TargetMode="External"/><Relationship Id="rId52" Type="http://schemas.openxmlformats.org/officeDocument/2006/relationships/hyperlink" Target="https://doi.org/10.1038/s43247-024-01686-z" TargetMode="External"/><Relationship Id="rId60" Type="http://schemas.openxmlformats.org/officeDocument/2006/relationships/hyperlink" Target="https://www.weather.gov/media/fgz/MonthlyYearlyReview/2024Review.pdf" TargetMode="External"/><Relationship Id="rId65" Type="http://schemas.openxmlformats.org/officeDocument/2006/relationships/hyperlink" Target="https://doi.org/10.1016/j.biocon.2024.110555" TargetMode="External"/><Relationship Id="rId73" Type="http://schemas.openxmlformats.org/officeDocument/2006/relationships/hyperlink" Target="https://doi.org/10.1111/avsc.12608" TargetMode="External"/><Relationship Id="rId78" Type="http://schemas.openxmlformats.org/officeDocument/2006/relationships/hyperlink" Target="https://doi.org/10.1007/0-387-21710-X_6" TargetMode="External"/><Relationship Id="rId81" Type="http://schemas.openxmlformats.org/officeDocument/2006/relationships/hyperlink" Target="https://doi.org/10.1111/jvs.13248" TargetMode="External"/><Relationship Id="rId86" Type="http://schemas.openxmlformats.org/officeDocument/2006/relationships/hyperlink" Target="https://doi.org/10.1023/A:1004327224729"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emf"/><Relationship Id="rId39" Type="http://schemas.openxmlformats.org/officeDocument/2006/relationships/hyperlink" Target="https://doi.org/10.4996/fireecology.140114316" TargetMode="External"/><Relationship Id="rId34" Type="http://schemas.openxmlformats.org/officeDocument/2006/relationships/hyperlink" Target="https://doi.org/10.2307/2269441" TargetMode="External"/><Relationship Id="rId50" Type="http://schemas.openxmlformats.org/officeDocument/2006/relationships/hyperlink" Target="https://doi.org/10.1002/fee.2377" TargetMode="External"/><Relationship Id="rId55" Type="http://schemas.openxmlformats.org/officeDocument/2006/relationships/hyperlink" Target="https://doi.org/10.1007/s10530-010-9806-8" TargetMode="External"/><Relationship Id="rId76" Type="http://schemas.openxmlformats.org/officeDocument/2006/relationships/hyperlink" Target="https://doi.org/10.1111/jvs.12796" TargetMode="External"/><Relationship Id="rId7" Type="http://schemas.openxmlformats.org/officeDocument/2006/relationships/footnotes" Target="footnotes.xml"/><Relationship Id="rId71" Type="http://schemas.openxmlformats.org/officeDocument/2006/relationships/hyperlink" Target="https://doi.org/10.1073/pnas.2202190119"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oi.org/10.1038/nature16489" TargetMode="External"/><Relationship Id="rId24" Type="http://schemas.openxmlformats.org/officeDocument/2006/relationships/hyperlink" Target="https://doi.org/10.1111/nph.12001" TargetMode="External"/><Relationship Id="rId40" Type="http://schemas.openxmlformats.org/officeDocument/2006/relationships/hyperlink" Target="https://doi.org/10.1016/j.foreco.2004.03.040" TargetMode="External"/><Relationship Id="rId45" Type="http://schemas.openxmlformats.org/officeDocument/2006/relationships/hyperlink" Target="https://doi.org/10.1007/978-3-540-36920-2_3" TargetMode="External"/><Relationship Id="rId66" Type="http://schemas.openxmlformats.org/officeDocument/2006/relationships/hyperlink" Target="https://doi.org/10.1111/j.1469-8137.2011.03952.x" TargetMode="External"/><Relationship Id="rId87" Type="http://schemas.openxmlformats.org/officeDocument/2006/relationships/hyperlink" Target="https://doi.org/10.1098/rstb.1996.0114" TargetMode="External"/><Relationship Id="rId61" Type="http://schemas.openxmlformats.org/officeDocument/2006/relationships/hyperlink" Target="https://cran.r-project.org/package=vegan" TargetMode="External"/><Relationship Id="rId82" Type="http://schemas.openxmlformats.org/officeDocument/2006/relationships/hyperlink" Target="https://doi.org/10.1890/10-0097.1" TargetMode="External"/><Relationship Id="rId19" Type="http://schemas.openxmlformats.org/officeDocument/2006/relationships/image" Target="media/image6.emf"/><Relationship Id="rId14" Type="http://schemas.openxmlformats.org/officeDocument/2006/relationships/image" Target="media/image2.png"/><Relationship Id="rId30" Type="http://schemas.openxmlformats.org/officeDocument/2006/relationships/hyperlink" Target="https://doi.org/10.1002/ecs2.4795" TargetMode="External"/><Relationship Id="rId35" Type="http://schemas.openxmlformats.org/officeDocument/2006/relationships/hyperlink" Target="https://doi.org/10.1016/j.tree.2008.07.013" TargetMode="External"/><Relationship Id="rId56" Type="http://schemas.openxmlformats.org/officeDocument/2006/relationships/hyperlink" Target="https://doi.org/10.1016/j.foreco.2012.08.022" TargetMode="External"/><Relationship Id="rId77" Type="http://schemas.openxmlformats.org/officeDocument/2006/relationships/hyperlink" Target="https://doi.org/10.1111/1365-2745.1242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elTkGNaV5b5eJUPS6pRB7BGEMw==">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IiBkYXRhLXJhd2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03F7E9-0E47-8748-962C-2E6458D7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28</Pages>
  <Words>8481</Words>
  <Characters>51820</Characters>
  <Application>Microsoft Office Word</Application>
  <DocSecurity>0</DocSecurity>
  <Lines>809</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Mitchell, Rachel M - (rachelmm)</dc:creator>
  <cp:lastModifiedBy>Wallace, Madeleine - (maddiewallace)</cp:lastModifiedBy>
  <cp:revision>13</cp:revision>
  <dcterms:created xsi:type="dcterms:W3CDTF">2025-06-11T17:53:00Z</dcterms:created>
  <dcterms:modified xsi:type="dcterms:W3CDTF">2025-06-18T20:51:00Z</dcterms:modified>
</cp:coreProperties>
</file>